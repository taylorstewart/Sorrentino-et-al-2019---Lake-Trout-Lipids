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2CA6457" w14:textId="77777777" w:rsidR="00991F66" w:rsidRDefault="00991F66" w:rsidP="008B79C0">
      <w:pPr>
        <w:spacing w:line="480" w:lineRule="auto"/>
        <w:jc w:val="center"/>
        <w:outlineLvl w:val="0"/>
        <w:rPr>
          <w:b/>
        </w:rPr>
      </w:pPr>
      <w:r>
        <w:rPr>
          <w:b/>
        </w:rPr>
        <w:t>Differential lipid dynamics in stocked and wild juvenile lake trout</w:t>
      </w:r>
    </w:p>
    <w:p w14:paraId="59784B4D" w14:textId="77777777" w:rsidR="00991F66" w:rsidRDefault="00991F66" w:rsidP="009A0263">
      <w:pPr>
        <w:spacing w:line="480" w:lineRule="auto"/>
        <w:outlineLvl w:val="0"/>
        <w:rPr>
          <w:b/>
        </w:rPr>
      </w:pPr>
    </w:p>
    <w:p w14:paraId="76ED9FD0" w14:textId="77777777" w:rsidR="005371E0" w:rsidRPr="004E08A0" w:rsidRDefault="005371E0" w:rsidP="005371E0">
      <w:pPr>
        <w:spacing w:line="480" w:lineRule="auto"/>
        <w:rPr>
          <w:vertAlign w:val="superscript"/>
        </w:rPr>
      </w:pPr>
      <w:r>
        <w:t>Madelyn G. Sorrentino</w:t>
      </w:r>
      <w:r>
        <w:rPr>
          <w:vertAlign w:val="superscript"/>
        </w:rPr>
        <w:t>1</w:t>
      </w:r>
      <w:r>
        <w:t>, Taylor R. Stewart</w:t>
      </w:r>
      <w:r>
        <w:rPr>
          <w:vertAlign w:val="superscript"/>
        </w:rPr>
        <w:t>2</w:t>
      </w:r>
      <w:r>
        <w:t>, J. Ellen Marsden</w:t>
      </w:r>
      <w:r>
        <w:rPr>
          <w:vertAlign w:val="superscript"/>
        </w:rPr>
        <w:t>1</w:t>
      </w:r>
      <w:r w:rsidR="00E963AC">
        <w:rPr>
          <w:vertAlign w:val="superscript"/>
        </w:rPr>
        <w:t>*</w:t>
      </w:r>
      <w:r>
        <w:t>, and Jason D. Stockwell</w:t>
      </w:r>
      <w:r>
        <w:rPr>
          <w:vertAlign w:val="superscript"/>
        </w:rPr>
        <w:t>1</w:t>
      </w:r>
    </w:p>
    <w:p w14:paraId="1518DC69" w14:textId="77777777" w:rsidR="005371E0" w:rsidRDefault="005371E0" w:rsidP="005371E0">
      <w:pPr>
        <w:spacing w:line="480" w:lineRule="auto"/>
      </w:pPr>
      <w:r>
        <w:rPr>
          <w:vertAlign w:val="superscript"/>
        </w:rPr>
        <w:t>1</w:t>
      </w:r>
      <w:r>
        <w:t>Rubenstein School of Environment and Natural Resources, University of Vermont, Burlington, VT, 05405, USA</w:t>
      </w:r>
    </w:p>
    <w:p w14:paraId="75CC66B5" w14:textId="77777777" w:rsidR="005371E0" w:rsidRDefault="005371E0" w:rsidP="009A0263">
      <w:pPr>
        <w:spacing w:line="480" w:lineRule="auto"/>
        <w:outlineLvl w:val="0"/>
      </w:pPr>
      <w:r>
        <w:rPr>
          <w:vertAlign w:val="superscript"/>
        </w:rPr>
        <w:t>2</w:t>
      </w:r>
      <w:r>
        <w:t>Department of Biology, University of Vermont, Burlington, VT, 05405, USA</w:t>
      </w:r>
    </w:p>
    <w:p w14:paraId="3D8D214B" w14:textId="77777777" w:rsidR="00E963AC" w:rsidRPr="004E08A0" w:rsidRDefault="00E963AC" w:rsidP="009A0263">
      <w:pPr>
        <w:spacing w:line="480" w:lineRule="auto"/>
        <w:outlineLvl w:val="0"/>
      </w:pPr>
    </w:p>
    <w:p w14:paraId="2AF05B75" w14:textId="33B5C9F9" w:rsidR="00E06BCB" w:rsidRPr="002769CC" w:rsidRDefault="005371E0" w:rsidP="002769CC">
      <w:pPr>
        <w:spacing w:line="480" w:lineRule="auto"/>
        <w:rPr>
          <w:color w:val="000000" w:themeColor="text1"/>
        </w:rPr>
      </w:pPr>
      <w:r w:rsidRPr="005506BB">
        <w:t xml:space="preserve">*Corresponding author. </w:t>
      </w:r>
      <w:r w:rsidRPr="00E963AC">
        <w:t xml:space="preserve">Email: </w:t>
      </w:r>
      <w:hyperlink r:id="rId8" w:history="1">
        <w:r w:rsidR="007C22D6" w:rsidRPr="00E963AC">
          <w:rPr>
            <w:rStyle w:val="Hyperlink"/>
          </w:rPr>
          <w:t>ellen.marsden@uvm.edu</w:t>
        </w:r>
      </w:hyperlink>
      <w:r w:rsidR="00E963AC" w:rsidRPr="00E963AC">
        <w:rPr>
          <w:rStyle w:val="Hyperlink"/>
          <w:color w:val="000000" w:themeColor="text1"/>
        </w:rPr>
        <w:t>; telephone 802-598-8224; fax 802-656-86</w:t>
      </w:r>
      <w:r w:rsidR="00655D1D">
        <w:rPr>
          <w:rStyle w:val="Hyperlink"/>
          <w:color w:val="000000" w:themeColor="text1"/>
        </w:rPr>
        <w:t>83</w:t>
      </w:r>
      <w:r w:rsidR="00E963AC" w:rsidRPr="00E963AC">
        <w:rPr>
          <w:rStyle w:val="Hyperlink"/>
          <w:color w:val="000000" w:themeColor="text1"/>
        </w:rPr>
        <w:t xml:space="preserve"> </w:t>
      </w:r>
      <w:r w:rsidR="00083B6F" w:rsidRPr="00E963AC">
        <w:rPr>
          <w:b/>
          <w:color w:val="000000" w:themeColor="text1"/>
        </w:rPr>
        <w:br w:type="page"/>
      </w:r>
      <w:r w:rsidR="005750AF">
        <w:rPr>
          <w:b/>
        </w:rPr>
        <w:lastRenderedPageBreak/>
        <w:t>Abstract:</w:t>
      </w:r>
    </w:p>
    <w:p w14:paraId="61F16AE6" w14:textId="5B3EC99F" w:rsidR="0044369C" w:rsidRDefault="00926DB2" w:rsidP="003465CB">
      <w:pPr>
        <w:spacing w:line="480" w:lineRule="auto"/>
        <w:rPr>
          <w:rFonts w:ascii="-webkit-standard" w:hAnsi="-webkit-standard"/>
          <w:color w:val="000000"/>
        </w:rPr>
      </w:pPr>
      <w:r>
        <w:rPr>
          <w:rFonts w:ascii="-webkit-standard" w:hAnsi="-webkit-standard"/>
          <w:color w:val="000000"/>
        </w:rPr>
        <w:t>After more than 40 years of stocking, lake trout (</w:t>
      </w:r>
      <w:r>
        <w:rPr>
          <w:rFonts w:ascii="-webkit-standard" w:hAnsi="-webkit-standard"/>
          <w:i/>
          <w:color w:val="000000"/>
        </w:rPr>
        <w:t>Salvelinus namaycush</w:t>
      </w:r>
      <w:r>
        <w:rPr>
          <w:rFonts w:ascii="-webkit-standard" w:hAnsi="-webkit-standard"/>
          <w:color w:val="000000"/>
        </w:rPr>
        <w:t xml:space="preserve">) in Lake Champlain </w:t>
      </w:r>
      <w:r w:rsidR="003E266A">
        <w:rPr>
          <w:rFonts w:ascii="-webkit-standard" w:hAnsi="-webkit-standard"/>
          <w:color w:val="000000"/>
        </w:rPr>
        <w:t xml:space="preserve">have </w:t>
      </w:r>
      <w:r>
        <w:rPr>
          <w:rFonts w:ascii="-webkit-standard" w:hAnsi="-webkit-standard"/>
          <w:color w:val="000000"/>
        </w:rPr>
        <w:t>started to exhibit strong natural recruitment</w:t>
      </w:r>
      <w:r w:rsidR="001F1ABE">
        <w:rPr>
          <w:rFonts w:ascii="-webkit-standard" w:hAnsi="-webkit-standard"/>
          <w:color w:val="000000"/>
        </w:rPr>
        <w:t>. The abrupt surge in recruitment</w:t>
      </w:r>
      <w:r w:rsidR="001B70FA">
        <w:rPr>
          <w:rFonts w:ascii="-webkit-standard" w:hAnsi="-webkit-standard"/>
          <w:color w:val="000000"/>
        </w:rPr>
        <w:t xml:space="preserve"> suggests a change in limiting factors such as </w:t>
      </w:r>
      <w:r w:rsidR="00F8740D">
        <w:rPr>
          <w:rFonts w:ascii="-webkit-standard" w:hAnsi="-webkit-standard"/>
          <w:color w:val="000000"/>
        </w:rPr>
        <w:t xml:space="preserve">prey </w:t>
      </w:r>
      <w:r w:rsidR="00EA26C1">
        <w:rPr>
          <w:rFonts w:ascii="-webkit-standard" w:hAnsi="-webkit-standard"/>
          <w:color w:val="000000"/>
        </w:rPr>
        <w:t>availability</w:t>
      </w:r>
      <w:r w:rsidR="00F8740D">
        <w:rPr>
          <w:rFonts w:ascii="-webkit-standard" w:hAnsi="-webkit-standard"/>
          <w:color w:val="000000"/>
        </w:rPr>
        <w:t xml:space="preserve"> </w:t>
      </w:r>
      <w:r w:rsidR="001B70FA">
        <w:rPr>
          <w:rFonts w:ascii="-webkit-standard" w:hAnsi="-webkit-standard"/>
          <w:color w:val="000000"/>
        </w:rPr>
        <w:t xml:space="preserve">or overwinter survival. The </w:t>
      </w:r>
      <w:del w:id="0" w:author="Ellen Marsden" w:date="2019-10-03T10:40:00Z">
        <w:r w:rsidDel="00250BF1">
          <w:rPr>
            <w:rFonts w:ascii="-webkit-standard" w:hAnsi="-webkit-standard"/>
            <w:color w:val="000000"/>
          </w:rPr>
          <w:delText xml:space="preserve">distribution </w:delText>
        </w:r>
      </w:del>
      <w:ins w:id="1" w:author="Ellen Marsden" w:date="2019-10-03T10:40:00Z">
        <w:r w:rsidR="00250BF1">
          <w:rPr>
            <w:rFonts w:ascii="-webkit-standard" w:hAnsi="-webkit-standard"/>
            <w:color w:val="000000"/>
          </w:rPr>
          <w:t xml:space="preserve">relative abundance </w:t>
        </w:r>
      </w:ins>
      <w:r>
        <w:rPr>
          <w:rFonts w:ascii="-webkit-standard" w:hAnsi="-webkit-standard"/>
          <w:color w:val="000000"/>
        </w:rPr>
        <w:t xml:space="preserve">of </w:t>
      </w:r>
      <w:r w:rsidR="00056BA7">
        <w:rPr>
          <w:rFonts w:ascii="-webkit-standard" w:hAnsi="-webkit-standard"/>
          <w:color w:val="000000"/>
        </w:rPr>
        <w:t xml:space="preserve">juvenile </w:t>
      </w:r>
      <w:r>
        <w:rPr>
          <w:rFonts w:ascii="-webkit-standard" w:hAnsi="-webkit-standard"/>
          <w:color w:val="000000"/>
        </w:rPr>
        <w:t xml:space="preserve">wild lake trout </w:t>
      </w:r>
      <w:r w:rsidR="00AA44F5">
        <w:rPr>
          <w:rFonts w:ascii="-webkit-standard" w:hAnsi="-webkit-standard"/>
          <w:color w:val="000000"/>
        </w:rPr>
        <w:t>varies</w:t>
      </w:r>
      <w:r>
        <w:rPr>
          <w:rFonts w:ascii="-webkit-standard" w:hAnsi="-webkit-standard" w:hint="eastAsia"/>
          <w:color w:val="000000"/>
        </w:rPr>
        <w:t xml:space="preserve"> </w:t>
      </w:r>
      <w:del w:id="2" w:author="Ellen Marsden" w:date="2019-10-03T10:40:00Z">
        <w:r w:rsidDel="00250BF1">
          <w:rPr>
            <w:rFonts w:ascii="-webkit-standard" w:hAnsi="-webkit-standard" w:hint="eastAsia"/>
            <w:color w:val="000000"/>
          </w:rPr>
          <w:delText>in</w:delText>
        </w:r>
        <w:r w:rsidDel="00250BF1">
          <w:rPr>
            <w:rFonts w:ascii="-webkit-standard" w:hAnsi="-webkit-standard"/>
            <w:color w:val="000000"/>
          </w:rPr>
          <w:delText xml:space="preserve"> </w:delText>
        </w:r>
        <w:r w:rsidR="008A3744" w:rsidDel="00250BF1">
          <w:rPr>
            <w:rFonts w:ascii="-webkit-standard" w:hAnsi="-webkit-standard"/>
            <w:color w:val="000000"/>
          </w:rPr>
          <w:delText xml:space="preserve">relative </w:delText>
        </w:r>
        <w:r w:rsidDel="00250BF1">
          <w:rPr>
            <w:rFonts w:ascii="-webkit-standard" w:hAnsi="-webkit-standard"/>
            <w:color w:val="000000"/>
          </w:rPr>
          <w:delText xml:space="preserve">abundance </w:delText>
        </w:r>
      </w:del>
      <w:r>
        <w:rPr>
          <w:rFonts w:ascii="-webkit-standard" w:hAnsi="-webkit-standard"/>
          <w:color w:val="000000"/>
        </w:rPr>
        <w:t>among regions of Lake Champlain.</w:t>
      </w:r>
      <w:r w:rsidR="009A0263">
        <w:rPr>
          <w:rFonts w:ascii="-webkit-standard" w:hAnsi="-webkit-standard"/>
          <w:color w:val="000000"/>
        </w:rPr>
        <w:t xml:space="preserve"> </w:t>
      </w:r>
      <w:r>
        <w:rPr>
          <w:rFonts w:ascii="-webkit-standard" w:hAnsi="-webkit-standard"/>
          <w:color w:val="000000"/>
        </w:rPr>
        <w:t>The d</w:t>
      </w:r>
      <w:r>
        <w:rPr>
          <w:rFonts w:ascii="-webkit-standard" w:hAnsi="-webkit-standard"/>
        </w:rPr>
        <w:t>ifferences suggest the prey base, or foraging success, may vary geographically within the lake</w:t>
      </w:r>
      <w:r w:rsidR="00AD53BC">
        <w:rPr>
          <w:rFonts w:ascii="-webkit-standard" w:hAnsi="-webkit-standard"/>
        </w:rPr>
        <w:t xml:space="preserve">. </w:t>
      </w:r>
      <w:r w:rsidR="00056BA7">
        <w:t>Stocked and wild lake trout may differ in their ability to u</w:t>
      </w:r>
      <w:r w:rsidR="00AA44F5">
        <w:t>s</w:t>
      </w:r>
      <w:r w:rsidR="00056BA7">
        <w:t xml:space="preserve">e resources and in overwinter survival. </w:t>
      </w:r>
      <w:r>
        <w:rPr>
          <w:rFonts w:ascii="-webkit-standard" w:hAnsi="-webkit-standard"/>
        </w:rPr>
        <w:t xml:space="preserve">One metric that </w:t>
      </w:r>
      <w:r w:rsidR="00E759E3">
        <w:rPr>
          <w:rFonts w:ascii="-webkit-standard" w:hAnsi="-webkit-standard"/>
        </w:rPr>
        <w:t xml:space="preserve">can </w:t>
      </w:r>
      <w:r>
        <w:rPr>
          <w:rFonts w:ascii="-webkit-standard" w:hAnsi="-webkit-standard"/>
        </w:rPr>
        <w:t xml:space="preserve">indicate differences in resources across regions is </w:t>
      </w:r>
      <w:r w:rsidR="005B45C4">
        <w:rPr>
          <w:rFonts w:ascii="-webkit-standard" w:hAnsi="-webkit-standard"/>
        </w:rPr>
        <w:t xml:space="preserve">lake trout </w:t>
      </w:r>
      <w:r>
        <w:rPr>
          <w:rFonts w:ascii="-webkit-standard" w:hAnsi="-webkit-standard"/>
        </w:rPr>
        <w:t>lipid content, which</w:t>
      </w:r>
      <w:r w:rsidRPr="009420B1">
        <w:rPr>
          <w:rFonts w:ascii="-webkit-standard" w:hAnsi="-webkit-standard"/>
        </w:rPr>
        <w:t xml:space="preserve"> reflects the quality of available food</w:t>
      </w:r>
      <w:r w:rsidR="00056BA7">
        <w:rPr>
          <w:rFonts w:ascii="-webkit-standard" w:hAnsi="-webkit-standard"/>
          <w:color w:val="000000"/>
        </w:rPr>
        <w:t xml:space="preserve"> and </w:t>
      </w:r>
      <w:r w:rsidR="00AA44F5">
        <w:rPr>
          <w:rFonts w:ascii="-webkit-standard" w:hAnsi="-webkit-standard"/>
          <w:color w:val="000000"/>
        </w:rPr>
        <w:t>serves as</w:t>
      </w:r>
      <w:r w:rsidR="00056BA7">
        <w:rPr>
          <w:rFonts w:ascii="-webkit-standard" w:hAnsi="-webkit-standard"/>
          <w:color w:val="000000"/>
        </w:rPr>
        <w:t xml:space="preserve"> an important energy reserve for overwinter survival. We </w:t>
      </w:r>
      <w:r w:rsidR="001B70FA">
        <w:rPr>
          <w:rFonts w:ascii="-webkit-standard" w:hAnsi="-webkit-standard"/>
          <w:color w:val="000000"/>
        </w:rPr>
        <w:t>quantified</w:t>
      </w:r>
      <w:r>
        <w:rPr>
          <w:rFonts w:ascii="-webkit-standard" w:hAnsi="-webkit-standard"/>
          <w:color w:val="000000"/>
        </w:rPr>
        <w:t xml:space="preserve"> t</w:t>
      </w:r>
      <w:r w:rsidR="00056BA7">
        <w:rPr>
          <w:rFonts w:ascii="-webkit-standard" w:hAnsi="-webkit-standard"/>
          <w:color w:val="000000"/>
        </w:rPr>
        <w:t xml:space="preserve">otal </w:t>
      </w:r>
      <w:r>
        <w:rPr>
          <w:rFonts w:ascii="-webkit-standard" w:hAnsi="-webkit-standard"/>
          <w:color w:val="000000"/>
        </w:rPr>
        <w:t xml:space="preserve">lipid content of </w:t>
      </w:r>
      <w:r w:rsidR="00056BA7">
        <w:rPr>
          <w:rFonts w:ascii="-webkit-standard" w:hAnsi="-webkit-standard"/>
          <w:color w:val="000000"/>
        </w:rPr>
        <w:t xml:space="preserve">stocked </w:t>
      </w:r>
      <w:bookmarkStart w:id="3" w:name="_GoBack"/>
      <w:bookmarkEnd w:id="3"/>
      <w:r w:rsidR="00056BA7">
        <w:rPr>
          <w:rFonts w:ascii="-webkit-standard" w:hAnsi="-webkit-standard"/>
          <w:color w:val="000000"/>
        </w:rPr>
        <w:t xml:space="preserve">and wild </w:t>
      </w:r>
      <w:r>
        <w:rPr>
          <w:rFonts w:ascii="-webkit-standard" w:hAnsi="-webkit-standard"/>
          <w:color w:val="000000"/>
        </w:rPr>
        <w:t xml:space="preserve">juvenile lake trout </w:t>
      </w:r>
      <w:del w:id="4" w:author="Ellen Marsden" w:date="2019-10-03T10:42:00Z">
        <w:r w:rsidDel="00250BF1">
          <w:rPr>
            <w:rFonts w:ascii="-webkit-standard" w:hAnsi="-webkit-standard"/>
            <w:color w:val="000000"/>
          </w:rPr>
          <w:delText xml:space="preserve">across </w:delText>
        </w:r>
      </w:del>
      <w:ins w:id="5" w:author="Ellen Marsden" w:date="2019-10-03T10:42:00Z">
        <w:r w:rsidR="00250BF1">
          <w:rPr>
            <w:rFonts w:ascii="-webkit-standard" w:hAnsi="-webkit-standard"/>
            <w:color w:val="000000"/>
          </w:rPr>
          <w:t xml:space="preserve">among </w:t>
        </w:r>
      </w:ins>
      <w:del w:id="6" w:author="Ellen Marsden" w:date="2019-10-03T10:42:00Z">
        <w:r w:rsidDel="00250BF1">
          <w:rPr>
            <w:rFonts w:ascii="-webkit-standard" w:hAnsi="-webkit-standard"/>
            <w:color w:val="000000"/>
          </w:rPr>
          <w:delText>spatial (</w:delText>
        </w:r>
      </w:del>
      <w:r>
        <w:rPr>
          <w:rFonts w:ascii="-webkit-standard" w:hAnsi="-webkit-standard"/>
          <w:color w:val="000000"/>
        </w:rPr>
        <w:t>lake regions</w:t>
      </w:r>
      <w:del w:id="7" w:author="Ellen Marsden" w:date="2019-10-03T10:42:00Z">
        <w:r w:rsidDel="00250BF1">
          <w:rPr>
            <w:rFonts w:ascii="-webkit-standard" w:hAnsi="-webkit-standard"/>
            <w:color w:val="000000"/>
          </w:rPr>
          <w:delText>)</w:delText>
        </w:r>
      </w:del>
      <w:r>
        <w:rPr>
          <w:rFonts w:ascii="-webkit-standard" w:hAnsi="-webkit-standard"/>
          <w:color w:val="000000"/>
        </w:rPr>
        <w:t xml:space="preserve"> and </w:t>
      </w:r>
      <w:del w:id="8" w:author="Ellen Marsden" w:date="2019-10-03T10:42:00Z">
        <w:r w:rsidDel="00250BF1">
          <w:rPr>
            <w:rFonts w:ascii="-webkit-standard" w:hAnsi="-webkit-standard"/>
            <w:color w:val="000000"/>
          </w:rPr>
          <w:delText>temporal (</w:delText>
        </w:r>
      </w:del>
      <w:r>
        <w:rPr>
          <w:rFonts w:ascii="-webkit-standard" w:hAnsi="-webkit-standard"/>
          <w:color w:val="000000"/>
        </w:rPr>
        <w:t>season</w:t>
      </w:r>
      <w:ins w:id="9" w:author="Ellen Marsden" w:date="2019-10-03T10:42:00Z">
        <w:r w:rsidR="00250BF1">
          <w:rPr>
            <w:rFonts w:ascii="-webkit-standard" w:hAnsi="-webkit-standard"/>
            <w:color w:val="000000"/>
          </w:rPr>
          <w:t>s</w:t>
        </w:r>
      </w:ins>
      <w:del w:id="10" w:author="Ellen Marsden" w:date="2019-10-03T10:42:00Z">
        <w:r w:rsidDel="00250BF1">
          <w:rPr>
            <w:rFonts w:ascii="-webkit-standard" w:hAnsi="-webkit-standard"/>
            <w:color w:val="000000"/>
          </w:rPr>
          <w:delText>al) scales</w:delText>
        </w:r>
      </w:del>
      <w:r>
        <w:rPr>
          <w:rFonts w:ascii="-webkit-standard" w:hAnsi="-webkit-standard"/>
          <w:color w:val="000000"/>
        </w:rPr>
        <w:t xml:space="preserve">. </w:t>
      </w:r>
      <w:r w:rsidR="00056BA7">
        <w:rPr>
          <w:rFonts w:ascii="-webkit-standard" w:hAnsi="-webkit-standard"/>
          <w:color w:val="000000"/>
        </w:rPr>
        <w:t>No spatial differences in lipid content were apparent</w:t>
      </w:r>
      <w:r w:rsidR="00F8740D">
        <w:rPr>
          <w:rFonts w:ascii="-webkit-standard" w:hAnsi="-webkit-standard"/>
          <w:color w:val="000000"/>
        </w:rPr>
        <w:t xml:space="preserve">. </w:t>
      </w:r>
      <w:r w:rsidR="00F8740D" w:rsidRPr="00961454">
        <w:rPr>
          <w:rFonts w:ascii="-webkit-standard" w:hAnsi="-webkit-standard"/>
          <w:color w:val="000000"/>
          <w:highlight w:val="yellow"/>
        </w:rPr>
        <w:t>W</w:t>
      </w:r>
      <w:r w:rsidR="00056BA7" w:rsidRPr="00961454">
        <w:rPr>
          <w:rFonts w:ascii="-webkit-standard" w:hAnsi="-webkit-standard"/>
          <w:color w:val="000000"/>
          <w:highlight w:val="yellow"/>
        </w:rPr>
        <w:t xml:space="preserve">ild fish </w:t>
      </w:r>
      <w:r w:rsidR="00AA44F5" w:rsidRPr="00961454">
        <w:rPr>
          <w:rFonts w:ascii="-webkit-standard" w:hAnsi="-webkit-standard"/>
          <w:color w:val="000000"/>
          <w:highlight w:val="yellow"/>
        </w:rPr>
        <w:t>had</w:t>
      </w:r>
      <w:r w:rsidR="00056BA7" w:rsidRPr="00961454">
        <w:rPr>
          <w:rFonts w:ascii="-webkit-standard" w:hAnsi="-webkit-standard"/>
          <w:color w:val="000000"/>
          <w:highlight w:val="yellow"/>
        </w:rPr>
        <w:t xml:space="preserve"> </w:t>
      </w:r>
      <w:r w:rsidR="00CD3113" w:rsidRPr="00961454">
        <w:rPr>
          <w:rFonts w:ascii="-webkit-standard" w:hAnsi="-webkit-standard"/>
          <w:color w:val="000000"/>
          <w:highlight w:val="yellow"/>
        </w:rPr>
        <w:t>higher</w:t>
      </w:r>
      <w:r w:rsidR="003E266A" w:rsidRPr="00961454">
        <w:rPr>
          <w:rFonts w:ascii="-webkit-standard" w:hAnsi="-webkit-standard"/>
          <w:color w:val="000000"/>
          <w:highlight w:val="yellow"/>
        </w:rPr>
        <w:t xml:space="preserve"> </w:t>
      </w:r>
      <w:r w:rsidR="00056BA7" w:rsidRPr="00961454">
        <w:rPr>
          <w:rFonts w:ascii="-webkit-standard" w:hAnsi="-webkit-standard"/>
          <w:color w:val="000000"/>
          <w:highlight w:val="yellow"/>
        </w:rPr>
        <w:t>lipid content than stocked fish</w:t>
      </w:r>
      <w:r w:rsidR="00961454">
        <w:rPr>
          <w:rFonts w:ascii="-webkit-standard" w:hAnsi="-webkit-standard"/>
          <w:color w:val="000000"/>
        </w:rPr>
        <w:t xml:space="preserve"> in each size class</w:t>
      </w:r>
      <w:r w:rsidR="00056BA7">
        <w:rPr>
          <w:rFonts w:ascii="-webkit-standard" w:hAnsi="-webkit-standard"/>
          <w:color w:val="000000"/>
        </w:rPr>
        <w:t xml:space="preserve">. Seasonally, stocked fish showed a </w:t>
      </w:r>
      <w:r w:rsidR="005A42A9">
        <w:rPr>
          <w:rFonts w:ascii="-webkit-standard" w:hAnsi="-webkit-standard"/>
          <w:color w:val="000000"/>
        </w:rPr>
        <w:t xml:space="preserve">continuous </w:t>
      </w:r>
      <w:r w:rsidR="00056BA7">
        <w:rPr>
          <w:rFonts w:ascii="-webkit-standard" w:hAnsi="-webkit-standard"/>
          <w:color w:val="000000"/>
        </w:rPr>
        <w:t>drop in lipid content from pre-winter levels</w:t>
      </w:r>
      <w:r w:rsidR="005A42A9">
        <w:rPr>
          <w:rFonts w:ascii="-webkit-standard" w:hAnsi="-webkit-standard"/>
          <w:color w:val="000000"/>
        </w:rPr>
        <w:t xml:space="preserve"> at stocking</w:t>
      </w:r>
      <w:r w:rsidR="00056BA7">
        <w:rPr>
          <w:rFonts w:ascii="-webkit-standard" w:hAnsi="-webkit-standard"/>
          <w:color w:val="000000"/>
        </w:rPr>
        <w:t xml:space="preserve"> </w:t>
      </w:r>
      <w:ins w:id="11" w:author="Ellen Marsden" w:date="2019-10-03T10:49:00Z">
        <w:r w:rsidR="00E16183">
          <w:rPr>
            <w:rFonts w:ascii="-webkit-standard" w:hAnsi="-webkit-standard"/>
            <w:color w:val="000000"/>
          </w:rPr>
          <w:t xml:space="preserve">in November </w:t>
        </w:r>
      </w:ins>
      <w:r w:rsidR="00056BA7">
        <w:rPr>
          <w:rFonts w:ascii="-webkit-standard" w:hAnsi="-webkit-standard"/>
          <w:color w:val="000000"/>
        </w:rPr>
        <w:t xml:space="preserve">to the following autumn. Wild fish showed </w:t>
      </w:r>
      <w:ins w:id="12" w:author="Ellen Marsden" w:date="2019-10-03T10:51:00Z">
        <w:r w:rsidR="00E16183">
          <w:rPr>
            <w:rFonts w:ascii="-webkit-standard" w:hAnsi="-webkit-standard"/>
            <w:color w:val="000000"/>
          </w:rPr>
          <w:t xml:space="preserve">seasonal </w:t>
        </w:r>
      </w:ins>
      <w:del w:id="13" w:author="Ellen Marsden" w:date="2019-10-03T10:51:00Z">
        <w:r w:rsidR="00056BA7" w:rsidDel="00E16183">
          <w:rPr>
            <w:rFonts w:ascii="-webkit-standard" w:hAnsi="-webkit-standard"/>
            <w:color w:val="000000"/>
          </w:rPr>
          <w:delText xml:space="preserve">a cyclical </w:delText>
        </w:r>
      </w:del>
      <w:ins w:id="14" w:author="Ellen Marsden" w:date="2019-10-03T10:49:00Z">
        <w:r w:rsidR="00E16183">
          <w:rPr>
            <w:rFonts w:ascii="-webkit-standard" w:hAnsi="-webkit-standard"/>
            <w:color w:val="000000"/>
          </w:rPr>
          <w:t>change</w:t>
        </w:r>
      </w:ins>
      <w:ins w:id="15" w:author="Ellen Marsden" w:date="2019-10-03T10:51:00Z">
        <w:r w:rsidR="00E16183">
          <w:rPr>
            <w:rFonts w:ascii="-webkit-standard" w:hAnsi="-webkit-standard"/>
            <w:color w:val="000000"/>
          </w:rPr>
          <w:t>s</w:t>
        </w:r>
      </w:ins>
      <w:ins w:id="16" w:author="Ellen Marsden" w:date="2019-10-03T10:49:00Z">
        <w:r w:rsidR="00E16183">
          <w:rPr>
            <w:rFonts w:ascii="-webkit-standard" w:hAnsi="-webkit-standard"/>
            <w:color w:val="000000"/>
          </w:rPr>
          <w:t xml:space="preserve"> with winter depletion</w:t>
        </w:r>
      </w:ins>
      <w:ins w:id="17" w:author="Ellen Marsden" w:date="2019-10-03T10:50:00Z">
        <w:r w:rsidR="00E16183">
          <w:rPr>
            <w:rFonts w:ascii="-webkit-standard" w:hAnsi="-webkit-standard"/>
            <w:color w:val="000000"/>
          </w:rPr>
          <w:t xml:space="preserve"> in lipids </w:t>
        </w:r>
      </w:ins>
      <w:ins w:id="18" w:author="Ellen Marsden" w:date="2019-10-03T10:49:00Z">
        <w:r w:rsidR="00E16183">
          <w:rPr>
            <w:rFonts w:ascii="-webkit-standard" w:hAnsi="-webkit-standard"/>
            <w:color w:val="000000"/>
          </w:rPr>
          <w:t xml:space="preserve">followed by </w:t>
        </w:r>
      </w:ins>
      <w:r w:rsidR="00056BA7">
        <w:rPr>
          <w:rFonts w:ascii="-webkit-standard" w:hAnsi="-webkit-standard"/>
          <w:color w:val="000000"/>
        </w:rPr>
        <w:t>summer increase</w:t>
      </w:r>
      <w:del w:id="19" w:author="Ellen Marsden" w:date="2019-10-03T10:50:00Z">
        <w:r w:rsidR="00056BA7" w:rsidDel="00E16183">
          <w:rPr>
            <w:rFonts w:ascii="-webkit-standard" w:hAnsi="-webkit-standard"/>
            <w:color w:val="000000"/>
          </w:rPr>
          <w:delText xml:space="preserve"> in lipids following winter depletion</w:delText>
        </w:r>
      </w:del>
      <w:r w:rsidR="00056BA7">
        <w:rPr>
          <w:rFonts w:ascii="-webkit-standard" w:hAnsi="-webkit-standard"/>
          <w:color w:val="000000"/>
        </w:rPr>
        <w:t xml:space="preserve">, </w:t>
      </w:r>
      <w:del w:id="20" w:author="Ellen Marsden" w:date="2019-10-03T10:50:00Z">
        <w:r w:rsidR="00056BA7" w:rsidDel="00E16183">
          <w:rPr>
            <w:rFonts w:ascii="-webkit-standard" w:hAnsi="-webkit-standard"/>
            <w:color w:val="000000"/>
          </w:rPr>
          <w:delText xml:space="preserve">which </w:delText>
        </w:r>
      </w:del>
      <w:ins w:id="21" w:author="Ellen Marsden" w:date="2019-10-03T10:50:00Z">
        <w:r w:rsidR="00E16183">
          <w:rPr>
            <w:rFonts w:ascii="-webkit-standard" w:hAnsi="-webkit-standard"/>
            <w:color w:val="000000"/>
          </w:rPr>
          <w:t xml:space="preserve">and a </w:t>
        </w:r>
      </w:ins>
      <w:r w:rsidR="00056BA7">
        <w:rPr>
          <w:rFonts w:ascii="-webkit-standard" w:hAnsi="-webkit-standard"/>
          <w:color w:val="000000"/>
        </w:rPr>
        <w:t>plateau</w:t>
      </w:r>
      <w:ins w:id="22" w:author="Ellen Marsden" w:date="2019-10-03T10:50:00Z">
        <w:r w:rsidR="00E16183">
          <w:rPr>
            <w:rFonts w:ascii="-webkit-standard" w:hAnsi="-webkit-standard"/>
            <w:color w:val="000000"/>
          </w:rPr>
          <w:t xml:space="preserve"> in</w:t>
        </w:r>
      </w:ins>
      <w:del w:id="23" w:author="Ellen Marsden" w:date="2019-10-03T10:50:00Z">
        <w:r w:rsidR="00056BA7" w:rsidDel="00E16183">
          <w:rPr>
            <w:rFonts w:ascii="-webkit-standard" w:hAnsi="-webkit-standard"/>
            <w:color w:val="000000"/>
          </w:rPr>
          <w:delText>ed by</w:delText>
        </w:r>
      </w:del>
      <w:r w:rsidR="00056BA7">
        <w:rPr>
          <w:rFonts w:ascii="-webkit-standard" w:hAnsi="-webkit-standard"/>
          <w:color w:val="000000"/>
        </w:rPr>
        <w:t xml:space="preserve"> autumn. </w:t>
      </w:r>
      <w:r w:rsidR="003465CB">
        <w:t xml:space="preserve">The </w:t>
      </w:r>
      <w:ins w:id="24" w:author="Ellen Marsden" w:date="2019-10-03T10:55:00Z">
        <w:r w:rsidR="00E16183">
          <w:t xml:space="preserve">observed </w:t>
        </w:r>
      </w:ins>
      <w:r w:rsidR="003465CB">
        <w:t xml:space="preserve">high lipid content </w:t>
      </w:r>
      <w:ins w:id="25" w:author="Ellen Marsden" w:date="2019-10-03T10:53:00Z">
        <w:r w:rsidR="00E16183">
          <w:t xml:space="preserve">in </w:t>
        </w:r>
      </w:ins>
      <w:del w:id="26" w:author="Ellen Marsden" w:date="2019-10-03T10:53:00Z">
        <w:r w:rsidR="003465CB" w:rsidDel="00E16183">
          <w:delText xml:space="preserve">of </w:delText>
        </w:r>
      </w:del>
      <w:ins w:id="27" w:author="Ellen Marsden" w:date="2019-10-03T10:52:00Z">
        <w:r w:rsidR="00E16183">
          <w:t xml:space="preserve">age-0 </w:t>
        </w:r>
      </w:ins>
      <w:r w:rsidR="003465CB">
        <w:t xml:space="preserve">hatchery lake trout </w:t>
      </w:r>
      <w:ins w:id="28" w:author="Ellen Marsden" w:date="2019-10-03T10:52:00Z">
        <w:r w:rsidR="00E16183">
          <w:t xml:space="preserve">prior to stocking </w:t>
        </w:r>
      </w:ins>
      <w:r w:rsidR="003465CB">
        <w:t xml:space="preserve">may be necessary </w:t>
      </w:r>
      <w:r w:rsidR="00DA4F74">
        <w:t>as they</w:t>
      </w:r>
      <w:r w:rsidR="003465CB">
        <w:t xml:space="preserve"> acclimate to foraging in the wild. </w:t>
      </w:r>
      <w:del w:id="29" w:author="Ellen Marsden" w:date="2019-10-03T10:58:00Z">
        <w:r w:rsidR="003465CB" w:rsidDel="00344257">
          <w:delText xml:space="preserve">Hatcheries would benefit from evaluating whether post-stocking survival could be improved by altering feeding or rearing regimes. </w:delText>
        </w:r>
      </w:del>
    </w:p>
    <w:p w14:paraId="059ED9C4" w14:textId="77777777" w:rsidR="00E963AC" w:rsidRDefault="00E963AC" w:rsidP="00416E8C">
      <w:pPr>
        <w:spacing w:line="480" w:lineRule="auto"/>
        <w:rPr>
          <w:rFonts w:ascii="-webkit-standard" w:hAnsi="-webkit-standard"/>
          <w:color w:val="000000"/>
        </w:rPr>
      </w:pPr>
    </w:p>
    <w:p w14:paraId="3A14F05F" w14:textId="77777777" w:rsidR="00E963AC" w:rsidRDefault="00E963AC" w:rsidP="00E963AC">
      <w:pPr>
        <w:spacing w:line="480" w:lineRule="auto"/>
        <w:outlineLvl w:val="0"/>
      </w:pPr>
      <w:r>
        <w:rPr>
          <w:b/>
        </w:rPr>
        <w:t xml:space="preserve">Keywords: </w:t>
      </w:r>
      <w:r w:rsidRPr="004D3B94">
        <w:rPr>
          <w:i/>
        </w:rPr>
        <w:t>Salvelinus namaycush</w:t>
      </w:r>
      <w:r>
        <w:t>, recruitment, lipids, Lake Champlain, hatchery</w:t>
      </w:r>
    </w:p>
    <w:p w14:paraId="505640E1" w14:textId="77777777" w:rsidR="00E963AC" w:rsidRDefault="00E963AC">
      <w:r>
        <w:br w:type="page"/>
      </w:r>
    </w:p>
    <w:p w14:paraId="1803E5D0" w14:textId="77777777" w:rsidR="003D23B5" w:rsidRDefault="003D23B5" w:rsidP="009A0263">
      <w:pPr>
        <w:spacing w:line="480" w:lineRule="auto"/>
        <w:outlineLvl w:val="0"/>
        <w:rPr>
          <w:b/>
        </w:rPr>
      </w:pPr>
      <w:r>
        <w:rPr>
          <w:b/>
        </w:rPr>
        <w:lastRenderedPageBreak/>
        <w:t>Introduction</w:t>
      </w:r>
    </w:p>
    <w:p w14:paraId="68940984" w14:textId="61E3F86B" w:rsidR="003D23B5" w:rsidRDefault="003D23B5" w:rsidP="00484C50">
      <w:pPr>
        <w:spacing w:line="480" w:lineRule="auto"/>
      </w:pPr>
      <w:r w:rsidRPr="004715DD">
        <w:t xml:space="preserve">Lake trout </w:t>
      </w:r>
      <w:r w:rsidRPr="004715DD">
        <w:rPr>
          <w:i/>
        </w:rPr>
        <w:t>(Salvelinus namaycush)</w:t>
      </w:r>
      <w:r w:rsidR="005371E0">
        <w:t xml:space="preserve"> was</w:t>
      </w:r>
      <w:r w:rsidR="00627BD3">
        <w:t xml:space="preserve"> extirpated from </w:t>
      </w:r>
      <w:r w:rsidR="00877BA5">
        <w:t xml:space="preserve">Lake Champlain </w:t>
      </w:r>
      <w:r w:rsidRPr="004715DD">
        <w:t>by 1900 (</w:t>
      </w:r>
      <w:proofErr w:type="spellStart"/>
      <w:r w:rsidRPr="004715DD">
        <w:t>Plosila</w:t>
      </w:r>
      <w:proofErr w:type="spellEnd"/>
      <w:r w:rsidRPr="004715DD">
        <w:t xml:space="preserve"> and Anderson, 1985). </w:t>
      </w:r>
      <w:r>
        <w:t>R</w:t>
      </w:r>
      <w:r w:rsidRPr="004715DD">
        <w:t xml:space="preserve">estoration efforts began in 1972 with an intensive stocking program </w:t>
      </w:r>
      <w:r>
        <w:t>to re</w:t>
      </w:r>
      <w:r w:rsidR="009B0243">
        <w:t>establish</w:t>
      </w:r>
      <w:r>
        <w:t xml:space="preserve"> a self-sustaining population and a </w:t>
      </w:r>
      <w:r w:rsidR="00484C50">
        <w:t xml:space="preserve">recreational </w:t>
      </w:r>
      <w:r>
        <w:t xml:space="preserve">fishery </w:t>
      </w:r>
      <w:r w:rsidRPr="004715DD">
        <w:t>(</w:t>
      </w:r>
      <w:r w:rsidR="00AE042B">
        <w:t xml:space="preserve">Marsden et al., 2010; </w:t>
      </w:r>
      <w:r w:rsidRPr="004715DD">
        <w:t>Marsden and Langdon, 2012</w:t>
      </w:r>
      <w:r w:rsidR="00AE042B">
        <w:t>)</w:t>
      </w:r>
      <w:r>
        <w:t xml:space="preserve">. </w:t>
      </w:r>
      <w:r w:rsidRPr="009864E6">
        <w:t xml:space="preserve">Successful spawning and </w:t>
      </w:r>
      <w:del w:id="30" w:author="Ellen Marsden" w:date="2019-10-03T21:32:00Z">
        <w:r w:rsidRPr="009864E6" w:rsidDel="00721DC9">
          <w:delText xml:space="preserve">fry </w:delText>
        </w:r>
      </w:del>
      <w:ins w:id="31" w:author="Ellen Marsden" w:date="2019-10-03T21:32:00Z">
        <w:r w:rsidR="00721DC9">
          <w:t>hatching</w:t>
        </w:r>
      </w:ins>
      <w:del w:id="32" w:author="Ellen Marsden" w:date="2019-10-03T21:32:00Z">
        <w:r w:rsidR="009B0243" w:rsidDel="00721DC9">
          <w:delText>emergence</w:delText>
        </w:r>
      </w:del>
      <w:r w:rsidRPr="009864E6">
        <w:t xml:space="preserve"> </w:t>
      </w:r>
      <w:r w:rsidR="000D6A3B">
        <w:t>were</w:t>
      </w:r>
      <w:r w:rsidRPr="009864E6">
        <w:t xml:space="preserve"> documented at </w:t>
      </w:r>
      <w:r w:rsidRPr="000170BB">
        <w:t xml:space="preserve">several sites </w:t>
      </w:r>
      <w:r w:rsidR="000D6A3B">
        <w:t>starting in</w:t>
      </w:r>
      <w:r w:rsidR="000D6A3B" w:rsidRPr="000170BB">
        <w:t xml:space="preserve"> </w:t>
      </w:r>
      <w:r w:rsidR="00C97FA9" w:rsidRPr="000170BB">
        <w:t>2000</w:t>
      </w:r>
      <w:r w:rsidR="00C97FA9">
        <w:t xml:space="preserve"> but</w:t>
      </w:r>
      <w:r>
        <w:t xml:space="preserve"> sustained natural recruitment </w:t>
      </w:r>
      <w:del w:id="33" w:author="Ellen Marsden" w:date="2019-10-03T11:00:00Z">
        <w:r w:rsidDel="00344257">
          <w:delText>did not begin</w:delText>
        </w:r>
      </w:del>
      <w:ins w:id="34" w:author="Ellen Marsden" w:date="2019-10-03T11:00:00Z">
        <w:r w:rsidR="00344257">
          <w:t>was not observed</w:t>
        </w:r>
      </w:ins>
      <w:r>
        <w:t xml:space="preserve"> until 2012</w:t>
      </w:r>
      <w:r w:rsidR="00460E93">
        <w:t>, four decades after the stocking program commenced</w:t>
      </w:r>
      <w:r>
        <w:t xml:space="preserve"> (Marsden et al.</w:t>
      </w:r>
      <w:r w:rsidR="00627BD3">
        <w:t xml:space="preserve">, </w:t>
      </w:r>
      <w:r>
        <w:t>2018)</w:t>
      </w:r>
      <w:r w:rsidR="009B0243">
        <w:t>.</w:t>
      </w:r>
      <w:r w:rsidR="00EB14F8">
        <w:t xml:space="preserve"> </w:t>
      </w:r>
      <w:ins w:id="35" w:author="Ellen Marsden" w:date="2019-10-03T21:30:00Z">
        <w:r w:rsidR="00721DC9">
          <w:t xml:space="preserve"> Thus, </w:t>
        </w:r>
      </w:ins>
      <w:ins w:id="36" w:author="Ellen Marsden" w:date="2019-10-03T21:31:00Z">
        <w:r w:rsidR="00721DC9">
          <w:t xml:space="preserve">a survival bottleneck </w:t>
        </w:r>
      </w:ins>
      <w:ins w:id="37" w:author="Ellen Marsden" w:date="2019-10-04T15:12:00Z">
        <w:r w:rsidR="0060254B">
          <w:t xml:space="preserve">appears likely </w:t>
        </w:r>
      </w:ins>
      <w:ins w:id="38" w:author="Ellen Marsden" w:date="2019-10-03T21:31:00Z">
        <w:r w:rsidR="00721DC9">
          <w:t xml:space="preserve">between </w:t>
        </w:r>
      </w:ins>
      <w:ins w:id="39" w:author="Ellen Marsden" w:date="2019-10-03T21:35:00Z">
        <w:r w:rsidR="00721DC9">
          <w:t xml:space="preserve">newly hatched </w:t>
        </w:r>
      </w:ins>
      <w:ins w:id="40" w:author="Ellen Marsden" w:date="2019-10-03T21:31:00Z">
        <w:r w:rsidR="00721DC9">
          <w:t>age</w:t>
        </w:r>
      </w:ins>
      <w:ins w:id="41" w:author="Ellen Marsden" w:date="2019-10-03T21:32:00Z">
        <w:r w:rsidR="00721DC9">
          <w:t>-0 and age-1</w:t>
        </w:r>
      </w:ins>
      <w:ins w:id="42" w:author="Ellen Marsden" w:date="2019-10-04T15:12:00Z">
        <w:r w:rsidR="0060254B">
          <w:t xml:space="preserve"> wild lake trout</w:t>
        </w:r>
      </w:ins>
      <w:ins w:id="43" w:author="Ellen Marsden" w:date="2019-10-03T21:32:00Z">
        <w:r w:rsidR="00721DC9">
          <w:t>; lake trout stocked in fa</w:t>
        </w:r>
      </w:ins>
      <w:ins w:id="44" w:author="Ellen Marsden" w:date="2019-10-03T21:33:00Z">
        <w:r w:rsidR="00721DC9">
          <w:t>ll at the size of age-1 wild fish survive to maturity and have established a populati</w:t>
        </w:r>
      </w:ins>
      <w:ins w:id="45" w:author="Ellen Marsden" w:date="2019-10-03T21:34:00Z">
        <w:r w:rsidR="00721DC9">
          <w:t>o</w:t>
        </w:r>
      </w:ins>
      <w:ins w:id="46" w:author="Ellen Marsden" w:date="2019-10-03T21:33:00Z">
        <w:r w:rsidR="00721DC9">
          <w:t xml:space="preserve">n </w:t>
        </w:r>
      </w:ins>
      <w:ins w:id="47" w:author="Ellen Marsden" w:date="2019-10-03T21:34:00Z">
        <w:r w:rsidR="00721DC9">
          <w:t xml:space="preserve">in </w:t>
        </w:r>
      </w:ins>
      <w:ins w:id="48" w:author="Ellen Marsden" w:date="2019-10-04T15:14:00Z">
        <w:r w:rsidR="0060254B">
          <w:t>L</w:t>
        </w:r>
      </w:ins>
      <w:ins w:id="49" w:author="Ellen Marsden" w:date="2019-10-03T21:34:00Z">
        <w:r w:rsidR="00721DC9">
          <w:t>ake</w:t>
        </w:r>
      </w:ins>
      <w:ins w:id="50" w:author="Ellen Marsden" w:date="2019-10-04T15:14:00Z">
        <w:r w:rsidR="0060254B">
          <w:t xml:space="preserve"> Champlain</w:t>
        </w:r>
      </w:ins>
      <w:ins w:id="51" w:author="Ellen Marsden" w:date="2019-10-03T21:34:00Z">
        <w:r w:rsidR="00721DC9">
          <w:t xml:space="preserve">.  </w:t>
        </w:r>
      </w:ins>
      <w:r w:rsidR="00484C50">
        <w:t>Recent natural recruitment may be due to a change in limiting factors such as food quality or quantity. For example, the Lake Champlain prey base was diversified in 2003 by the invasion of alewife (</w:t>
      </w:r>
      <w:r w:rsidR="00484C50">
        <w:rPr>
          <w:i/>
        </w:rPr>
        <w:t>Alosa pseudoharengus</w:t>
      </w:r>
      <w:r w:rsidR="00484C50">
        <w:t xml:space="preserve">), a known diet item of juvenile lake trout (Marsden et al. </w:t>
      </w:r>
      <w:r w:rsidR="00495AED">
        <w:t>unpublished data</w:t>
      </w:r>
      <w:r w:rsidR="00484C50">
        <w:t xml:space="preserve">; </w:t>
      </w:r>
      <w:proofErr w:type="spellStart"/>
      <w:r w:rsidR="00484C50">
        <w:t>Madenjian</w:t>
      </w:r>
      <w:proofErr w:type="spellEnd"/>
      <w:r w:rsidR="00484C50">
        <w:t xml:space="preserve"> et al., 2006). Winter </w:t>
      </w:r>
      <w:ins w:id="52" w:author="Ellen Marsden" w:date="2019-10-03T11:01:00Z">
        <w:r w:rsidR="00344257">
          <w:t>can be</w:t>
        </w:r>
      </w:ins>
      <w:del w:id="53" w:author="Ellen Marsden" w:date="2019-10-03T11:01:00Z">
        <w:r w:rsidR="00484C50" w:rsidDel="00344257">
          <w:delText>is</w:delText>
        </w:r>
      </w:del>
      <w:r w:rsidR="00484C50">
        <w:t xml:space="preserve"> a period of </w:t>
      </w:r>
      <w:r w:rsidR="00EF1465">
        <w:t xml:space="preserve">high </w:t>
      </w:r>
      <w:r w:rsidR="00484C50">
        <w:t>mortality for juvenile fish</w:t>
      </w:r>
      <w:r w:rsidR="006245B2">
        <w:t>es</w:t>
      </w:r>
      <w:r w:rsidR="00484C50">
        <w:t xml:space="preserve"> when the risk</w:t>
      </w:r>
      <w:r w:rsidR="006245B2">
        <w:t>s</w:t>
      </w:r>
      <w:r w:rsidR="00484C50">
        <w:t xml:space="preserve"> of starvation, thermal stress, </w:t>
      </w:r>
      <w:r w:rsidR="00EF1465">
        <w:t xml:space="preserve">and </w:t>
      </w:r>
      <w:r w:rsidR="00484C50">
        <w:t xml:space="preserve">predation </w:t>
      </w:r>
      <w:ins w:id="54" w:author="Ellen Marsden" w:date="2019-10-02T21:46:00Z">
        <w:r w:rsidR="00EE3260">
          <w:t>are</w:t>
        </w:r>
      </w:ins>
      <w:del w:id="55" w:author="Ellen Marsden" w:date="2019-10-02T21:46:00Z">
        <w:r w:rsidR="00484C50" w:rsidDel="00EE3260">
          <w:delText>is</w:delText>
        </w:r>
      </w:del>
      <w:r w:rsidR="00484C50">
        <w:t xml:space="preserve"> high (</w:t>
      </w:r>
      <w:proofErr w:type="spellStart"/>
      <w:r w:rsidR="00EF1465">
        <w:t>Hjort</w:t>
      </w:r>
      <w:proofErr w:type="spellEnd"/>
      <w:r w:rsidR="00EF1465">
        <w:t xml:space="preserve">, 1914; </w:t>
      </w:r>
      <w:r w:rsidR="00484C50">
        <w:t xml:space="preserve">Hurst, 2007). </w:t>
      </w:r>
      <w:r w:rsidR="00EF1465">
        <w:t>I</w:t>
      </w:r>
      <w:r w:rsidR="00484C50">
        <w:t xml:space="preserve">ncreased prey availability, </w:t>
      </w:r>
      <w:r w:rsidR="00EF1465">
        <w:t xml:space="preserve">milder winter conditions, </w:t>
      </w:r>
      <w:r w:rsidR="00484C50">
        <w:t xml:space="preserve">or other factors could help juvenile lake trout survive the winter critical period. </w:t>
      </w:r>
    </w:p>
    <w:p w14:paraId="123E0C8F" w14:textId="77777777" w:rsidR="003D23B5" w:rsidRDefault="003D23B5" w:rsidP="003D23B5">
      <w:pPr>
        <w:spacing w:line="480" w:lineRule="auto"/>
      </w:pPr>
    </w:p>
    <w:p w14:paraId="71748A3C" w14:textId="7FF24C0E" w:rsidR="00A441E4" w:rsidRDefault="00484C50">
      <w:pPr>
        <w:spacing w:before="240" w:line="480" w:lineRule="auto"/>
        <w:pPrChange w:id="56" w:author="Ellen Marsden" w:date="2019-10-03T21:51:00Z">
          <w:pPr>
            <w:spacing w:line="480" w:lineRule="auto"/>
          </w:pPr>
        </w:pPrChange>
      </w:pPr>
      <w:del w:id="57" w:author="Ellen Marsden" w:date="2019-10-03T11:03:00Z">
        <w:r w:rsidDel="00344257">
          <w:delText xml:space="preserve">Juvenile </w:delText>
        </w:r>
      </w:del>
      <w:ins w:id="58" w:author="Ellen Marsden" w:date="2019-10-03T11:03:00Z">
        <w:r w:rsidR="00344257">
          <w:t>Bottom trawl s</w:t>
        </w:r>
      </w:ins>
      <w:del w:id="59" w:author="Ellen Marsden" w:date="2019-10-03T11:03:00Z">
        <w:r w:rsidR="00021DE7" w:rsidDel="00344257">
          <w:delText>s</w:delText>
        </w:r>
      </w:del>
      <w:r w:rsidR="00021DE7">
        <w:t>urveys</w:t>
      </w:r>
      <w:ins w:id="60" w:author="Ellen Marsden" w:date="2019-10-03T11:03:00Z">
        <w:r w:rsidR="00344257">
          <w:t xml:space="preserve"> </w:t>
        </w:r>
      </w:ins>
      <w:ins w:id="61" w:author="Ellen Marsden" w:date="2019-10-03T11:05:00Z">
        <w:r w:rsidR="00344257">
          <w:t xml:space="preserve">were initiated in 2015, targeting age-0 to age-3 juvenile </w:t>
        </w:r>
      </w:ins>
      <w:ins w:id="62" w:author="Ellen Marsden" w:date="2019-10-03T11:06:00Z">
        <w:r w:rsidR="00344257">
          <w:t>lake trout</w:t>
        </w:r>
      </w:ins>
      <w:ins w:id="63" w:author="Ellen Marsden" w:date="2019-10-03T21:36:00Z">
        <w:r w:rsidR="00721DC9">
          <w:t>.  Trawl catches</w:t>
        </w:r>
      </w:ins>
      <w:r w:rsidR="00021DE7">
        <w:t xml:space="preserve"> </w:t>
      </w:r>
      <w:r>
        <w:t>indicate</w:t>
      </w:r>
      <w:r w:rsidR="00021DE7">
        <w:t xml:space="preserve"> that</w:t>
      </w:r>
      <w:r w:rsidR="00AA2004">
        <w:t xml:space="preserve"> r</w:t>
      </w:r>
      <w:r w:rsidR="003D23B5">
        <w:t xml:space="preserve">elative abundance of </w:t>
      </w:r>
      <w:ins w:id="64" w:author="Ellen Marsden" w:date="2019-10-03T11:06:00Z">
        <w:r w:rsidR="00344257">
          <w:t xml:space="preserve">these year classes of </w:t>
        </w:r>
      </w:ins>
      <w:r w:rsidR="003D23B5">
        <w:t>stocked and</w:t>
      </w:r>
      <w:r w:rsidR="00A77779">
        <w:t xml:space="preserve"> wild </w:t>
      </w:r>
      <w:r w:rsidR="005371E0">
        <w:t>lake trout</w:t>
      </w:r>
      <w:r w:rsidR="00A77779">
        <w:t xml:space="preserve"> </w:t>
      </w:r>
      <w:r w:rsidR="00AD5E18">
        <w:t xml:space="preserve">varies </w:t>
      </w:r>
      <w:del w:id="65" w:author="Ellen Marsden" w:date="2019-10-03T11:07:00Z">
        <w:r w:rsidR="00A77779" w:rsidDel="00344257">
          <w:delText xml:space="preserve">across </w:delText>
        </w:r>
      </w:del>
      <w:ins w:id="66" w:author="Ellen Marsden" w:date="2019-10-03T11:07:00Z">
        <w:r w:rsidR="00344257">
          <w:t xml:space="preserve">among </w:t>
        </w:r>
      </w:ins>
      <w:r w:rsidR="00EB14F8">
        <w:t>regions of L</w:t>
      </w:r>
      <w:r w:rsidR="00A77779">
        <w:t>ake</w:t>
      </w:r>
      <w:r w:rsidR="00EB14F8">
        <w:t xml:space="preserve"> Champlai</w:t>
      </w:r>
      <w:r w:rsidR="00021DE7">
        <w:t>n</w:t>
      </w:r>
      <w:ins w:id="67" w:author="Ellen Marsden" w:date="2019-10-03T11:06:00Z">
        <w:r w:rsidR="00344257">
          <w:t xml:space="preserve"> (Marsden et al., 2018; Wilkins and Marsden in revision)</w:t>
        </w:r>
      </w:ins>
      <w:r w:rsidR="00021DE7">
        <w:t>.</w:t>
      </w:r>
      <w:r>
        <w:t xml:space="preserve"> Annual stocking occurs at two highly productive spawning sites, </w:t>
      </w:r>
      <w:proofErr w:type="spellStart"/>
      <w:r>
        <w:t>Whallon</w:t>
      </w:r>
      <w:proofErr w:type="spellEnd"/>
      <w:r>
        <w:t xml:space="preserve"> Bay in the southern Main Lake and Gordon Landing in the northern Main Lake (Ellrott and Marsden, 2004). However, t</w:t>
      </w:r>
      <w:r w:rsidR="003D23B5">
        <w:t>he highest</w:t>
      </w:r>
      <w:r w:rsidR="00A77779">
        <w:t xml:space="preserve"> </w:t>
      </w:r>
      <w:r w:rsidR="003D23B5">
        <w:t xml:space="preserve">proportion </w:t>
      </w:r>
      <w:r w:rsidR="00D20B2E">
        <w:t xml:space="preserve">and </w:t>
      </w:r>
      <w:r w:rsidR="00F4462C">
        <w:t xml:space="preserve">relative </w:t>
      </w:r>
      <w:r w:rsidR="00D20B2E">
        <w:t>abundance (catch-per-unit-effort</w:t>
      </w:r>
      <w:r w:rsidR="00421FE8">
        <w:t>, CPUE</w:t>
      </w:r>
      <w:r w:rsidR="00D20B2E">
        <w:t xml:space="preserve">) </w:t>
      </w:r>
      <w:r w:rsidR="003D23B5">
        <w:t xml:space="preserve">of </w:t>
      </w:r>
      <w:r w:rsidR="003D23B5">
        <w:lastRenderedPageBreak/>
        <w:t xml:space="preserve">wild fish </w:t>
      </w:r>
      <w:r>
        <w:t xml:space="preserve">has been </w:t>
      </w:r>
      <w:r w:rsidR="003D23B5">
        <w:t>consistently found in the central Main Lake</w:t>
      </w:r>
      <w:r w:rsidR="00A642EB">
        <w:t xml:space="preserve"> </w:t>
      </w:r>
      <w:r w:rsidR="003D23B5">
        <w:t>(Marsden et al</w:t>
      </w:r>
      <w:r w:rsidR="00A77779">
        <w:t>.</w:t>
      </w:r>
      <w:r w:rsidR="00627BD3">
        <w:t xml:space="preserve">, </w:t>
      </w:r>
      <w:r w:rsidR="0000004C">
        <w:t>2018</w:t>
      </w:r>
      <w:r>
        <w:t xml:space="preserve">; Wilkins </w:t>
      </w:r>
      <w:r w:rsidR="00961454">
        <w:t>and Marsden in revision</w:t>
      </w:r>
      <w:r w:rsidR="003D23B5">
        <w:t xml:space="preserve">). </w:t>
      </w:r>
      <w:ins w:id="68" w:author="Ellen Marsden" w:date="2019-10-03T21:37:00Z">
        <w:r w:rsidR="00721DC9">
          <w:t xml:space="preserve"> </w:t>
        </w:r>
      </w:ins>
      <w:r w:rsidR="004119F2">
        <w:t>T</w:t>
      </w:r>
      <w:r w:rsidR="00A441E4">
        <w:t>h</w:t>
      </w:r>
      <w:ins w:id="69" w:author="Ellen Marsden" w:date="2019-10-03T21:42:00Z">
        <w:r w:rsidR="007F773E">
          <w:t>is</w:t>
        </w:r>
      </w:ins>
      <w:del w:id="70" w:author="Ellen Marsden" w:date="2019-10-03T21:41:00Z">
        <w:r w:rsidR="00A441E4" w:rsidDel="007F773E">
          <w:delText>e</w:delText>
        </w:r>
      </w:del>
      <w:r w:rsidR="00A441E4">
        <w:t xml:space="preserve"> difference in </w:t>
      </w:r>
      <w:r w:rsidR="00514C42">
        <w:t xml:space="preserve">expected versus observed </w:t>
      </w:r>
      <w:r w:rsidR="00A441E4">
        <w:t>distribution</w:t>
      </w:r>
      <w:r w:rsidR="00514C42">
        <w:t>s</w:t>
      </w:r>
      <w:r w:rsidR="00A441E4">
        <w:t xml:space="preserve"> suggest that </w:t>
      </w:r>
      <w:ins w:id="71" w:author="Ellen Marsden" w:date="2019-10-03T21:42:00Z">
        <w:r w:rsidR="007F773E">
          <w:t>either (1) unknown but productive spawning sites are present in the central Main Lake, (2)</w:t>
        </w:r>
      </w:ins>
      <w:ins w:id="72" w:author="Ellen Marsden" w:date="2019-10-03T21:43:00Z">
        <w:r w:rsidR="007F773E">
          <w:t xml:space="preserve"> age-0 wild lake trout migrate from the northern and southern spawning sites to the central Main Lake, or (3) there is high mortality of age-0 wild lake trout in the north and south relative to the central Main Lake.  Either of the latter two </w:t>
        </w:r>
      </w:ins>
      <w:ins w:id="73" w:author="Ellen Marsden" w:date="2019-10-03T21:44:00Z">
        <w:r w:rsidR="007F773E">
          <w:t>possibilities may be due to an</w:t>
        </w:r>
      </w:ins>
      <w:ins w:id="74" w:author="Ellen Marsden" w:date="2019-10-03T21:42:00Z">
        <w:r w:rsidR="007F773E">
          <w:t xml:space="preserve"> </w:t>
        </w:r>
      </w:ins>
      <w:del w:id="75" w:author="Ellen Marsden" w:date="2019-10-03T21:44:00Z">
        <w:r w:rsidR="00460E93" w:rsidDel="007F773E">
          <w:delText xml:space="preserve">prey resources may be </w:delText>
        </w:r>
      </w:del>
      <w:r w:rsidR="00460E93">
        <w:t>asymmetrical</w:t>
      </w:r>
      <w:del w:id="76" w:author="Ellen Marsden" w:date="2019-10-03T21:44:00Z">
        <w:r w:rsidR="00460E93" w:rsidDel="007F773E">
          <w:delText>ly</w:delText>
        </w:r>
      </w:del>
      <w:r w:rsidR="00460E93">
        <w:t xml:space="preserve"> </w:t>
      </w:r>
      <w:del w:id="77" w:author="Ellen Marsden" w:date="2019-10-03T21:45:00Z">
        <w:r w:rsidR="00460E93" w:rsidDel="007F773E">
          <w:delText>distribut</w:delText>
        </w:r>
      </w:del>
      <w:ins w:id="78" w:author="Ellen Marsden" w:date="2019-10-03T21:45:00Z">
        <w:r w:rsidR="007F773E">
          <w:t>distribution of prey resources</w:t>
        </w:r>
      </w:ins>
      <w:del w:id="79" w:author="Ellen Marsden" w:date="2019-10-03T21:44:00Z">
        <w:r w:rsidR="00460E93" w:rsidDel="007F773E">
          <w:delText>ed</w:delText>
        </w:r>
      </w:del>
      <w:r w:rsidR="00460E93">
        <w:t xml:space="preserve"> across the lake</w:t>
      </w:r>
      <w:del w:id="80" w:author="Ellen Marsden" w:date="2019-10-03T21:45:00Z">
        <w:r w:rsidR="00C7043D" w:rsidDel="007F773E">
          <w:delText xml:space="preserve">, </w:delText>
        </w:r>
      </w:del>
      <w:del w:id="81" w:author="Ellen Marsden" w:date="2019-10-03T21:42:00Z">
        <w:r w:rsidR="00C7043D" w:rsidDel="007F773E">
          <w:delText>unknown</w:delText>
        </w:r>
        <w:r w:rsidR="00314A90" w:rsidDel="007F773E">
          <w:delText xml:space="preserve"> but </w:delText>
        </w:r>
        <w:r w:rsidDel="007F773E">
          <w:delText xml:space="preserve">productive </w:delText>
        </w:r>
        <w:r w:rsidR="00C7043D" w:rsidDel="007F773E">
          <w:delText xml:space="preserve">spawning sites exist in the </w:delText>
        </w:r>
        <w:r w:rsidR="00514C42" w:rsidDel="007F773E">
          <w:delText>central Main Lake</w:delText>
        </w:r>
      </w:del>
      <w:del w:id="82" w:author="Ellen Marsden" w:date="2019-10-03T21:44:00Z">
        <w:r w:rsidR="00BB7EDE" w:rsidDel="007F773E">
          <w:delText>, or both</w:delText>
        </w:r>
      </w:del>
      <w:r w:rsidR="00A441E4">
        <w:t>.</w:t>
      </w:r>
      <w:r w:rsidR="00AB3F5A">
        <w:t xml:space="preserve"> </w:t>
      </w:r>
      <w:ins w:id="83" w:author="Ellen Marsden" w:date="2019-10-03T21:47:00Z">
        <w:r w:rsidR="007F773E">
          <w:t>Age-0 lake trout prima</w:t>
        </w:r>
      </w:ins>
      <w:ins w:id="84" w:author="Ellen Marsden" w:date="2019-10-03T21:48:00Z">
        <w:r w:rsidR="007F773E">
          <w:t>rily consume</w:t>
        </w:r>
      </w:ins>
      <w:ins w:id="85" w:author="Ellen Marsden" w:date="2019-10-03T21:47:00Z">
        <w:r w:rsidR="007F773E">
          <w:t xml:space="preserve"> </w:t>
        </w:r>
        <w:r w:rsidR="007F773E" w:rsidRPr="00C00A9C">
          <w:rPr>
            <w:i/>
            <w:iCs/>
          </w:rPr>
          <w:t>Mysis</w:t>
        </w:r>
      </w:ins>
      <w:ins w:id="86" w:author="Ellen Marsden" w:date="2019-10-03T21:48:00Z">
        <w:r w:rsidR="007F773E" w:rsidRPr="00C00A9C">
          <w:rPr>
            <w:i/>
            <w:iCs/>
          </w:rPr>
          <w:t xml:space="preserve"> diluviana</w:t>
        </w:r>
      </w:ins>
      <w:ins w:id="87" w:author="Ellen Marsden" w:date="2019-10-03T21:47:00Z">
        <w:r w:rsidR="007F773E">
          <w:t xml:space="preserve">, </w:t>
        </w:r>
      </w:ins>
      <w:ins w:id="88" w:author="Ellen Marsden" w:date="2019-10-03T21:49:00Z">
        <w:r w:rsidR="007F773E">
          <w:t xml:space="preserve">and by age-1 they </w:t>
        </w:r>
      </w:ins>
      <w:ins w:id="89" w:author="Ellen Marsden" w:date="2019-10-03T21:50:00Z">
        <w:r w:rsidR="007F773E">
          <w:t>begin to consume small alewife (</w:t>
        </w:r>
        <w:r w:rsidR="007F773E" w:rsidRPr="00C00A9C">
          <w:rPr>
            <w:i/>
            <w:iCs/>
          </w:rPr>
          <w:t>Alosa pseudoharengus</w:t>
        </w:r>
        <w:r w:rsidR="007F773E">
          <w:t>), smelt (</w:t>
        </w:r>
        <w:r w:rsidR="007F773E" w:rsidRPr="00C00A9C">
          <w:rPr>
            <w:i/>
            <w:iCs/>
          </w:rPr>
          <w:t>Osmerus mordax</w:t>
        </w:r>
        <w:r w:rsidR="007F773E">
          <w:t>), and slimy sculpin (</w:t>
        </w:r>
        <w:r w:rsidR="007F773E" w:rsidRPr="00C00A9C">
          <w:rPr>
            <w:i/>
            <w:iCs/>
          </w:rPr>
          <w:t>Cottus cogna</w:t>
        </w:r>
      </w:ins>
      <w:ins w:id="90" w:author="Ellen Marsden" w:date="2019-10-03T21:51:00Z">
        <w:r w:rsidR="007F773E" w:rsidRPr="00C00A9C">
          <w:rPr>
            <w:i/>
            <w:iCs/>
          </w:rPr>
          <w:t>tus</w:t>
        </w:r>
        <w:r w:rsidR="007F773E">
          <w:t xml:space="preserve">) (unpublished data).  However, </w:t>
        </w:r>
        <w:commentRangeStart w:id="91"/>
        <w:r w:rsidR="007F773E">
          <w:t xml:space="preserve">estimates of the relative abundance of </w:t>
        </w:r>
      </w:ins>
      <w:ins w:id="92" w:author="Ellen Marsden" w:date="2019-10-10T15:47:00Z">
        <w:r w:rsidR="00C00A9C">
          <w:t xml:space="preserve">all </w:t>
        </w:r>
      </w:ins>
      <w:ins w:id="93" w:author="Ellen Marsden" w:date="2019-10-03T21:51:00Z">
        <w:r w:rsidR="007F773E">
          <w:t>these prey species</w:t>
        </w:r>
      </w:ins>
      <w:ins w:id="94" w:author="Ellen Marsden" w:date="2019-10-10T15:47:00Z">
        <w:r w:rsidR="00C00A9C">
          <w:t xml:space="preserve"> at juvenile stages</w:t>
        </w:r>
      </w:ins>
      <w:ins w:id="95" w:author="Ellen Marsden" w:date="2019-10-03T21:51:00Z">
        <w:r w:rsidR="007F773E">
          <w:t xml:space="preserve"> in </w:t>
        </w:r>
      </w:ins>
      <w:ins w:id="96" w:author="Ellen Marsden" w:date="2019-10-03T21:52:00Z">
        <w:r w:rsidR="007F773E">
          <w:t>different areas of the Main Lake are not available</w:t>
        </w:r>
      </w:ins>
      <w:commentRangeEnd w:id="91"/>
      <w:ins w:id="97" w:author="Ellen Marsden" w:date="2019-10-10T15:46:00Z">
        <w:r w:rsidR="00C00A9C">
          <w:rPr>
            <w:rStyle w:val="CommentReference"/>
            <w:rFonts w:asciiTheme="minorHAnsi" w:eastAsiaTheme="minorHAnsi" w:hAnsiTheme="minorHAnsi" w:cstheme="minorBidi"/>
          </w:rPr>
          <w:commentReference w:id="91"/>
        </w:r>
      </w:ins>
      <w:ins w:id="98" w:author="Ellen Marsden" w:date="2019-10-03T21:52:00Z">
        <w:r w:rsidR="007F773E">
          <w:t>.</w:t>
        </w:r>
      </w:ins>
    </w:p>
    <w:p w14:paraId="1EE81A28" w14:textId="77777777" w:rsidR="00633A36" w:rsidRDefault="00633A36" w:rsidP="003D23B5">
      <w:pPr>
        <w:spacing w:line="480" w:lineRule="auto"/>
      </w:pPr>
    </w:p>
    <w:p w14:paraId="49403BD5" w14:textId="7245F488" w:rsidR="00356ACA" w:rsidRDefault="00872900" w:rsidP="001B3C11">
      <w:pPr>
        <w:spacing w:line="480" w:lineRule="auto"/>
      </w:pPr>
      <w:moveToRangeStart w:id="99" w:author="Ellen Marsden" w:date="2019-10-03T08:53:00Z" w:name="move20985210"/>
      <w:moveTo w:id="100" w:author="Ellen Marsden" w:date="2019-10-03T08:53:00Z">
        <w:del w:id="101" w:author="Ellen Marsden" w:date="2019-10-03T21:56:00Z">
          <w:r w:rsidDel="007F773E">
            <w:rPr>
              <w:color w:val="000000"/>
            </w:rPr>
            <w:delText>Lake trout are stocked in Lake Champlain at age-0, but are reared to a size equivalent to age-1 wild fish (Marsden et al. 2018).</w:delText>
          </w:r>
        </w:del>
      </w:moveTo>
      <w:moveToRangeEnd w:id="99"/>
      <w:ins w:id="102" w:author="Ellen Marsden" w:date="2019-10-02T21:48:00Z">
        <w:r w:rsidR="00EE3260">
          <w:t xml:space="preserve">Lake trout are stocked in Lake Champlain in fall as ‘fingerlings’, i.e., age-0, but at </w:t>
        </w:r>
      </w:ins>
      <w:ins w:id="103" w:author="Ellen Marsden" w:date="2019-11-05T19:44:00Z">
        <w:r w:rsidR="00320768">
          <w:t>a range of</w:t>
        </w:r>
      </w:ins>
      <w:ins w:id="104" w:author="Ellen Marsden" w:date="2019-10-04T15:17:00Z">
        <w:r w:rsidR="0060254B">
          <w:t xml:space="preserve"> </w:t>
        </w:r>
      </w:ins>
      <w:ins w:id="105" w:author="Ellen Marsden" w:date="2019-10-02T21:48:00Z">
        <w:r w:rsidR="00EE3260">
          <w:t>size</w:t>
        </w:r>
      </w:ins>
      <w:ins w:id="106" w:author="Ellen Marsden" w:date="2019-11-05T19:44:00Z">
        <w:r w:rsidR="00320768">
          <w:t>s</w:t>
        </w:r>
      </w:ins>
      <w:ins w:id="107" w:author="Ellen Marsden" w:date="2019-10-02T21:48:00Z">
        <w:r w:rsidR="00EE3260">
          <w:t xml:space="preserve"> </w:t>
        </w:r>
      </w:ins>
      <w:ins w:id="108" w:author="Ellen Marsden" w:date="2019-10-04T15:17:00Z">
        <w:r w:rsidR="0060254B">
          <w:t>(</w:t>
        </w:r>
      </w:ins>
      <w:ins w:id="109" w:author="Ellen Marsden" w:date="2019-11-05T19:44:00Z">
        <w:r w:rsidR="00320768" w:rsidRPr="00320768">
          <w:rPr>
            <w:rPrChange w:id="110" w:author="Ellen Marsden" w:date="2019-11-05T19:44:00Z">
              <w:rPr>
                <w:sz w:val="22"/>
                <w:szCs w:val="22"/>
              </w:rPr>
            </w:rPrChange>
          </w:rPr>
          <w:t xml:space="preserve">149-211 </w:t>
        </w:r>
      </w:ins>
      <w:ins w:id="111" w:author="Ellen Marsden" w:date="2019-10-02T21:48:00Z">
        <w:r w:rsidR="00EE3260">
          <w:t xml:space="preserve">mm) </w:t>
        </w:r>
      </w:ins>
      <w:ins w:id="112" w:author="Ellen Marsden" w:date="2019-11-05T19:44:00Z">
        <w:r w:rsidR="00320768">
          <w:t>similar</w:t>
        </w:r>
      </w:ins>
      <w:ins w:id="113" w:author="Ellen Marsden" w:date="2019-10-02T21:48:00Z">
        <w:r w:rsidR="00EE3260">
          <w:t xml:space="preserve"> to </w:t>
        </w:r>
      </w:ins>
      <w:ins w:id="114" w:author="Ellen Marsden" w:date="2019-10-02T21:49:00Z">
        <w:r w:rsidR="00EE3260" w:rsidRPr="00320768">
          <w:rPr>
            <w:rPrChange w:id="115" w:author="Ellen Marsden" w:date="2019-11-05T19:42:00Z">
              <w:rPr>
                <w:highlight w:val="yellow"/>
              </w:rPr>
            </w:rPrChange>
          </w:rPr>
          <w:t>fall age-1 wild lake trout</w:t>
        </w:r>
        <w:r w:rsidR="00EE3260">
          <w:t xml:space="preserve"> (</w:t>
        </w:r>
      </w:ins>
      <w:ins w:id="116" w:author="Ellen Marsden" w:date="2019-11-05T19:43:00Z">
        <w:r w:rsidR="00320768" w:rsidRPr="00320768">
          <w:rPr>
            <w:rPrChange w:id="117" w:author="Ellen Marsden" w:date="2019-11-05T19:43:00Z">
              <w:rPr>
                <w:sz w:val="22"/>
                <w:szCs w:val="22"/>
              </w:rPr>
            </w:rPrChange>
          </w:rPr>
          <w:t>145-232 mm</w:t>
        </w:r>
        <w:r w:rsidR="00320768">
          <w:t>,</w:t>
        </w:r>
        <w:r w:rsidR="00320768" w:rsidRPr="00320768">
          <w:t xml:space="preserve"> </w:t>
        </w:r>
        <w:r w:rsidR="00320768">
          <w:t xml:space="preserve">Wilkins and Marsden in review, </w:t>
        </w:r>
      </w:ins>
      <w:ins w:id="118" w:author="Ellen Marsden" w:date="2019-10-02T21:49:00Z">
        <w:r w:rsidR="00EE3260">
          <w:t xml:space="preserve">Marsden et al. 2018). </w:t>
        </w:r>
      </w:ins>
      <w:ins w:id="119" w:author="Ellen Marsden" w:date="2019-10-03T21:56:00Z">
        <w:r w:rsidR="007F773E">
          <w:t>Consequently, si</w:t>
        </w:r>
      </w:ins>
      <w:ins w:id="120" w:author="Ellen Marsden" w:date="2019-10-03T21:57:00Z">
        <w:r w:rsidR="007F773E">
          <w:t>ze is a more relevant metric than a</w:t>
        </w:r>
      </w:ins>
      <w:ins w:id="121" w:author="Ellen Marsden" w:date="2019-10-03T09:13:00Z">
        <w:r w:rsidR="007731B6">
          <w:t>ge</w:t>
        </w:r>
      </w:ins>
      <w:ins w:id="122" w:author="Ellen Marsden" w:date="2019-10-03T21:57:00Z">
        <w:r w:rsidR="007F773E">
          <w:t xml:space="preserve"> when evaluating </w:t>
        </w:r>
      </w:ins>
      <w:ins w:id="123" w:author="Ellen Marsden" w:date="2019-10-03T21:58:00Z">
        <w:r w:rsidR="007F773E">
          <w:t>diet, growth, and condition</w:t>
        </w:r>
      </w:ins>
      <w:ins w:id="124" w:author="Ellen Marsden" w:date="2019-10-03T11:08:00Z">
        <w:r w:rsidR="00C6297D">
          <w:t>.</w:t>
        </w:r>
      </w:ins>
      <w:ins w:id="125" w:author="Ellen Marsden" w:date="2019-10-03T09:13:00Z">
        <w:r w:rsidR="007731B6">
          <w:t xml:space="preserve"> </w:t>
        </w:r>
      </w:ins>
      <w:del w:id="126" w:author="Ellen Marsden" w:date="2019-10-03T08:35:00Z">
        <w:r w:rsidR="00A428AA" w:rsidDel="00DE17CB">
          <w:delText xml:space="preserve">An indirect measure of </w:delText>
        </w:r>
        <w:r w:rsidR="00E759E3" w:rsidDel="00DE17CB">
          <w:delText xml:space="preserve">high </w:delText>
        </w:r>
        <w:r w:rsidR="00A428AA" w:rsidDel="00DE17CB">
          <w:delText>foraging</w:delText>
        </w:r>
        <w:r w:rsidR="00E759E3" w:rsidDel="00DE17CB">
          <w:delText xml:space="preserve"> success</w:delText>
        </w:r>
        <w:r w:rsidR="00A428AA" w:rsidDel="00DE17CB">
          <w:delText>, or decreased winter stress, in fishes is lipid storage.</w:delText>
        </w:r>
        <w:r w:rsidR="009A0263" w:rsidDel="00DE17CB">
          <w:delText xml:space="preserve"> </w:delText>
        </w:r>
      </w:del>
      <w:r w:rsidR="00C11793">
        <w:t>L</w:t>
      </w:r>
      <w:r w:rsidR="003D23B5">
        <w:t xml:space="preserve">ipid </w:t>
      </w:r>
      <w:del w:id="127" w:author="Ellen Marsden" w:date="2019-10-03T11:08:00Z">
        <w:r w:rsidR="00A428AA" w:rsidDel="00C6297D">
          <w:delText xml:space="preserve">content </w:delText>
        </w:r>
      </w:del>
      <w:ins w:id="128" w:author="Ellen Marsden" w:date="2019-10-03T11:08:00Z">
        <w:r w:rsidR="00C6297D">
          <w:t xml:space="preserve">concentration </w:t>
        </w:r>
      </w:ins>
      <w:r w:rsidR="00D77790">
        <w:t xml:space="preserve">in </w:t>
      </w:r>
      <w:r w:rsidR="00A428AA">
        <w:t>juvenile lake trout could</w:t>
      </w:r>
      <w:r w:rsidR="003745E2">
        <w:t xml:space="preserve"> provide insight </w:t>
      </w:r>
      <w:r w:rsidR="00A428AA">
        <w:t>in</w:t>
      </w:r>
      <w:r w:rsidR="00C11793">
        <w:t xml:space="preserve">to the </w:t>
      </w:r>
      <w:r w:rsidR="00A428AA">
        <w:t xml:space="preserve">recent </w:t>
      </w:r>
      <w:r w:rsidR="00C11793">
        <w:t xml:space="preserve">surge in natural recruitment </w:t>
      </w:r>
      <w:ins w:id="129" w:author="Ellen Marsden" w:date="2019-10-03T08:35:00Z">
        <w:r w:rsidR="00DE17CB">
          <w:t>as an indirect measure of high foraging success</w:t>
        </w:r>
      </w:ins>
      <w:ins w:id="130" w:author="Ellen Marsden" w:date="2019-10-03T08:43:00Z">
        <w:r w:rsidR="00DE17CB">
          <w:t xml:space="preserve"> </w:t>
        </w:r>
      </w:ins>
      <w:del w:id="131" w:author="Ellen Marsden" w:date="2019-10-03T08:43:00Z">
        <w:r w:rsidR="003745E2" w:rsidDel="00DE17CB">
          <w:delText xml:space="preserve">because of </w:delText>
        </w:r>
        <w:r w:rsidR="00BB7EDE" w:rsidDel="00DE17CB">
          <w:delText>its</w:delText>
        </w:r>
        <w:r w:rsidR="003745E2" w:rsidDel="00DE17CB">
          <w:delText xml:space="preserve"> </w:delText>
        </w:r>
        <w:r w:rsidR="00700C48" w:rsidDel="00DE17CB">
          <w:delText>role</w:delText>
        </w:r>
        <w:r w:rsidR="00C11793" w:rsidDel="00DE17CB">
          <w:delText>s</w:delText>
        </w:r>
        <w:r w:rsidR="00700C48" w:rsidDel="00DE17CB">
          <w:delText xml:space="preserve"> </w:delText>
        </w:r>
        <w:r w:rsidR="003D23B5" w:rsidDel="00DE17CB">
          <w:delText xml:space="preserve">in </w:delText>
        </w:r>
        <w:r w:rsidR="003745E2" w:rsidDel="00DE17CB">
          <w:delText xml:space="preserve">fish </w:delText>
        </w:r>
        <w:r w:rsidR="003D23B5" w:rsidDel="00DE17CB">
          <w:delText>health</w:delText>
        </w:r>
        <w:r w:rsidR="003C20D7" w:rsidDel="00DE17CB">
          <w:delText xml:space="preserve"> </w:delText>
        </w:r>
      </w:del>
      <w:r w:rsidR="003C20D7">
        <w:t xml:space="preserve">– </w:t>
      </w:r>
      <w:r w:rsidR="00A428AA">
        <w:t xml:space="preserve">lipids </w:t>
      </w:r>
      <w:r w:rsidR="004F4817">
        <w:t xml:space="preserve">serve as </w:t>
      </w:r>
      <w:r w:rsidR="003D23B5">
        <w:t>energy resource</w:t>
      </w:r>
      <w:r w:rsidR="004F4817">
        <w:t>s</w:t>
      </w:r>
      <w:r w:rsidR="003D23B5">
        <w:t xml:space="preserve"> and </w:t>
      </w:r>
      <w:r w:rsidR="004F4817">
        <w:t xml:space="preserve">help fish to </w:t>
      </w:r>
      <w:r w:rsidR="003D23B5">
        <w:t>cop</w:t>
      </w:r>
      <w:r w:rsidR="004F4817">
        <w:t xml:space="preserve">e </w:t>
      </w:r>
      <w:r w:rsidR="003D23B5">
        <w:t>with environmental stressors (Adams</w:t>
      </w:r>
      <w:r w:rsidR="00BA0E09">
        <w:t xml:space="preserve">, </w:t>
      </w:r>
      <w:r w:rsidR="003D23B5">
        <w:t>1999</w:t>
      </w:r>
      <w:r w:rsidR="00BA0E09">
        <w:t xml:space="preserve">; </w:t>
      </w:r>
      <w:proofErr w:type="spellStart"/>
      <w:r w:rsidR="003D23B5">
        <w:t>Tocher</w:t>
      </w:r>
      <w:proofErr w:type="spellEnd"/>
      <w:r w:rsidR="00BA0E09">
        <w:t xml:space="preserve">, </w:t>
      </w:r>
      <w:r w:rsidR="003D23B5">
        <w:t xml:space="preserve">2003). </w:t>
      </w:r>
      <w:r w:rsidR="003C20D7">
        <w:t xml:space="preserve">In particular, lipids </w:t>
      </w:r>
      <w:r w:rsidR="00FA5E18">
        <w:t xml:space="preserve">are used for basic maintenance and other metabolic needs during </w:t>
      </w:r>
      <w:r w:rsidR="000955B9">
        <w:t>winter, when prey availability is presumably low</w:t>
      </w:r>
      <w:r w:rsidR="003C20D7">
        <w:t xml:space="preserve"> and typically reduced by the end of </w:t>
      </w:r>
      <w:r w:rsidR="007C5532">
        <w:t>the season</w:t>
      </w:r>
      <w:r w:rsidR="000955B9">
        <w:t xml:space="preserve"> </w:t>
      </w:r>
      <w:r w:rsidR="004F4817">
        <w:t>(Adams</w:t>
      </w:r>
      <w:r w:rsidR="00BA0E09">
        <w:t xml:space="preserve">, </w:t>
      </w:r>
      <w:r w:rsidR="004F4817">
        <w:t>1999</w:t>
      </w:r>
      <w:r w:rsidR="00BA0E09">
        <w:t xml:space="preserve">; </w:t>
      </w:r>
      <w:r w:rsidR="004F4817">
        <w:t>MacKinnon</w:t>
      </w:r>
      <w:r w:rsidR="00BA0E09">
        <w:t xml:space="preserve">, </w:t>
      </w:r>
      <w:r w:rsidR="004F4817">
        <w:t>1972</w:t>
      </w:r>
      <w:r w:rsidR="00BA0E09">
        <w:t xml:space="preserve">; </w:t>
      </w:r>
      <w:proofErr w:type="spellStart"/>
      <w:r w:rsidR="004F4817">
        <w:t>Rikardsen</w:t>
      </w:r>
      <w:proofErr w:type="spellEnd"/>
      <w:r w:rsidR="004F4817">
        <w:t xml:space="preserve"> and Elliott</w:t>
      </w:r>
      <w:r w:rsidR="00BA0E09">
        <w:t xml:space="preserve">, </w:t>
      </w:r>
      <w:r w:rsidR="004F4817">
        <w:t>2000). For example, juvenile rainbow trout (</w:t>
      </w:r>
      <w:r w:rsidR="004F4817">
        <w:rPr>
          <w:i/>
        </w:rPr>
        <w:t>Oncorhynchus mykiss</w:t>
      </w:r>
      <w:r w:rsidR="004F4817">
        <w:t>) and juvenile Atlantic salmon (</w:t>
      </w:r>
      <w:r w:rsidR="004F4817">
        <w:rPr>
          <w:i/>
        </w:rPr>
        <w:t>Salmo salar</w:t>
      </w:r>
      <w:r w:rsidR="004F4817">
        <w:t>) exhibited depleted lipid reserves (60-90% and 34-57%</w:t>
      </w:r>
      <w:r w:rsidR="00B1117D">
        <w:t xml:space="preserve"> depletion, </w:t>
      </w:r>
      <w:r w:rsidR="004F4817">
        <w:t xml:space="preserve">respectively) over winter </w:t>
      </w:r>
      <w:r w:rsidR="004F4817">
        <w:lastRenderedPageBreak/>
        <w:t>(</w:t>
      </w:r>
      <w:r w:rsidR="00BA0E09">
        <w:t xml:space="preserve">Biro et al., 2004; </w:t>
      </w:r>
      <w:proofErr w:type="spellStart"/>
      <w:r w:rsidR="004F4817">
        <w:t>Naesie</w:t>
      </w:r>
      <w:proofErr w:type="spellEnd"/>
      <w:r w:rsidR="004F4817">
        <w:t xml:space="preserve"> et al., 2006).</w:t>
      </w:r>
      <w:r w:rsidR="000955B9">
        <w:t xml:space="preserve"> </w:t>
      </w:r>
      <w:r w:rsidR="00F72846">
        <w:t>Additionally, t</w:t>
      </w:r>
      <w:r w:rsidR="003D23B5">
        <w:t xml:space="preserve">he </w:t>
      </w:r>
      <w:r w:rsidR="003D23B5" w:rsidRPr="00F46359">
        <w:rPr>
          <w:color w:val="000000" w:themeColor="text1"/>
        </w:rPr>
        <w:t xml:space="preserve">health </w:t>
      </w:r>
      <w:r w:rsidR="004F4817">
        <w:t xml:space="preserve">of </w:t>
      </w:r>
      <w:r w:rsidR="003D23B5">
        <w:t>fish can often be predicted by lipid content</w:t>
      </w:r>
      <w:r w:rsidR="001C1C2B">
        <w:t>;</w:t>
      </w:r>
      <w:r w:rsidR="003D23B5">
        <w:t xml:space="preserve"> fish with low growth and condition factor have </w:t>
      </w:r>
      <w:r w:rsidR="004F4817">
        <w:t xml:space="preserve">correspondingly </w:t>
      </w:r>
      <w:r w:rsidR="003D23B5">
        <w:t xml:space="preserve">low lipid content (Amara et al., 2007). </w:t>
      </w:r>
      <w:r w:rsidR="00B41B7A">
        <w:t>Accordingly, t</w:t>
      </w:r>
      <w:r w:rsidR="003D23B5">
        <w:t>otal lipid content provide</w:t>
      </w:r>
      <w:r w:rsidR="001B3C11">
        <w:t>s</w:t>
      </w:r>
      <w:r w:rsidR="003D23B5">
        <w:t xml:space="preserve"> an </w:t>
      </w:r>
      <w:r w:rsidR="00F72846">
        <w:t>assessment</w:t>
      </w:r>
      <w:r w:rsidR="003D23B5">
        <w:t xml:space="preserve"> of the energy status of a fish (</w:t>
      </w:r>
      <w:proofErr w:type="spellStart"/>
      <w:r w:rsidR="003D23B5">
        <w:t>Naesie</w:t>
      </w:r>
      <w:proofErr w:type="spellEnd"/>
      <w:r w:rsidR="003D23B5">
        <w:t xml:space="preserve"> et al., 2006</w:t>
      </w:r>
      <w:r w:rsidR="002365D2">
        <w:t xml:space="preserve">; </w:t>
      </w:r>
      <w:proofErr w:type="spellStart"/>
      <w:r w:rsidR="00506163">
        <w:t>Trudel</w:t>
      </w:r>
      <w:proofErr w:type="spellEnd"/>
      <w:r w:rsidR="00506163">
        <w:t xml:space="preserve"> et al., 2005)</w:t>
      </w:r>
      <w:r w:rsidR="00B41B7A">
        <w:t xml:space="preserve">, </w:t>
      </w:r>
      <w:r w:rsidR="001B3C11">
        <w:t>and may</w:t>
      </w:r>
      <w:r w:rsidR="009A0263">
        <w:t xml:space="preserve"> </w:t>
      </w:r>
      <w:r w:rsidR="001B3C11">
        <w:t>indicate how well fish are prepared to survive the winter</w:t>
      </w:r>
      <w:del w:id="132" w:author="Ellen Marsden" w:date="2019-10-03T11:09:00Z">
        <w:r w:rsidR="001B3C11" w:rsidDel="00C6297D">
          <w:delText xml:space="preserve"> and how they respond to winter depletion of energy reserves</w:delText>
        </w:r>
      </w:del>
      <w:r w:rsidR="001B3C11">
        <w:t>. D</w:t>
      </w:r>
      <w:r w:rsidR="00356ACA">
        <w:t xml:space="preserve">ifferences in lipid content may help explain why lake trout </w:t>
      </w:r>
      <w:r w:rsidR="002A5796">
        <w:t xml:space="preserve">in Lake Champlain </w:t>
      </w:r>
      <w:r w:rsidR="00356ACA">
        <w:t xml:space="preserve">are exhibiting natural recruitment and how different areas of the lake might support the growth of juvenile wild fish. </w:t>
      </w:r>
      <w:r w:rsidR="000B2AED">
        <w:t xml:space="preserve">Variation in lipid content between stocked and wild juvenile fish could </w:t>
      </w:r>
      <w:r w:rsidR="001B3C11">
        <w:t xml:space="preserve">also </w:t>
      </w:r>
      <w:r w:rsidR="00960607">
        <w:t xml:space="preserve">reveal </w:t>
      </w:r>
      <w:r w:rsidR="00BA0E09">
        <w:t>differences in the abili</w:t>
      </w:r>
      <w:r w:rsidR="002A5796">
        <w:t>ties</w:t>
      </w:r>
      <w:r w:rsidR="00BA0E09">
        <w:t xml:space="preserve"> of</w:t>
      </w:r>
      <w:r w:rsidR="00960607">
        <w:t xml:space="preserve"> wild </w:t>
      </w:r>
      <w:r w:rsidR="002A5796">
        <w:t xml:space="preserve">and </w:t>
      </w:r>
      <w:r w:rsidR="00F8356A">
        <w:t>stocked fish to survive stressors such as the winter season</w:t>
      </w:r>
      <w:r w:rsidR="00BA0E09">
        <w:t>.</w:t>
      </w:r>
    </w:p>
    <w:p w14:paraId="40444946" w14:textId="77777777" w:rsidR="00021DE7" w:rsidRDefault="00021DE7" w:rsidP="003D23B5">
      <w:pPr>
        <w:spacing w:line="480" w:lineRule="auto"/>
      </w:pPr>
    </w:p>
    <w:p w14:paraId="16BBD5AE" w14:textId="39A981B4" w:rsidR="009335DE" w:rsidRPr="00B53D17" w:rsidRDefault="00B41B7A" w:rsidP="003D23B5">
      <w:pPr>
        <w:spacing w:line="480" w:lineRule="auto"/>
      </w:pPr>
      <w:r>
        <w:t xml:space="preserve">We hypothesized that total lipid content of </w:t>
      </w:r>
      <w:r w:rsidR="001B3C11">
        <w:t xml:space="preserve">wild juvenile </w:t>
      </w:r>
      <w:r>
        <w:t>lake trout would be greatest in the central Main Lake where wild recruits are most abundant</w:t>
      </w:r>
      <w:r w:rsidR="002A5796">
        <w:t xml:space="preserve"> (Marsden et al., 2018; Wilkins </w:t>
      </w:r>
      <w:r w:rsidR="00961454">
        <w:t>and Marsden</w:t>
      </w:r>
      <w:r w:rsidR="002A5796">
        <w:t xml:space="preserve"> in </w:t>
      </w:r>
      <w:r w:rsidR="00961454">
        <w:t>revision</w:t>
      </w:r>
      <w:r w:rsidR="002A5796">
        <w:t>)</w:t>
      </w:r>
      <w:r>
        <w:t xml:space="preserve">, and </w:t>
      </w:r>
      <w:r w:rsidR="00E722DE">
        <w:t xml:space="preserve">would be highest </w:t>
      </w:r>
      <w:r>
        <w:t xml:space="preserve">in the summer when the prey base is most abundant. We also hypothesized that </w:t>
      </w:r>
      <w:del w:id="133" w:author="Ellen Marsden" w:date="2019-10-03T08:49:00Z">
        <w:r w:rsidR="00E722DE" w:rsidDel="00872900">
          <w:delText xml:space="preserve">recently </w:delText>
        </w:r>
      </w:del>
      <w:ins w:id="134" w:author="Ellen Marsden" w:date="2019-10-03T08:49:00Z">
        <w:r w:rsidR="00872900">
          <w:t xml:space="preserve">newly </w:t>
        </w:r>
      </w:ins>
      <w:r>
        <w:t xml:space="preserve">stocked lake trout would have a higher lipid content than wild juveniles because </w:t>
      </w:r>
      <w:r w:rsidR="00E722DE">
        <w:t xml:space="preserve">hatchery fish </w:t>
      </w:r>
      <w:r>
        <w:t>are typically fed a high</w:t>
      </w:r>
      <w:r w:rsidR="001F402B">
        <w:t>ly nutritious</w:t>
      </w:r>
      <w:r>
        <w:t xml:space="preserve"> diet under ideal conditions prior to their release.</w:t>
      </w:r>
      <w:r w:rsidR="00D06BB4">
        <w:t xml:space="preserve"> </w:t>
      </w:r>
      <w:r w:rsidR="00E722DE">
        <w:t>However, post-release stress and adaptation to a wild-caught diet could result in a substantial reduction in lipid content.</w:t>
      </w:r>
      <w:r w:rsidR="009A0263">
        <w:t xml:space="preserve"> </w:t>
      </w:r>
      <w:r w:rsidR="00D66BFC">
        <w:t xml:space="preserve">To test our hypotheses, </w:t>
      </w:r>
      <w:r w:rsidR="00D66BFC" w:rsidRPr="000F7AE3">
        <w:t xml:space="preserve">we </w:t>
      </w:r>
      <w:r w:rsidR="00D66BFC">
        <w:t>measured</w:t>
      </w:r>
      <w:r w:rsidR="00D66BFC" w:rsidRPr="000F7AE3">
        <w:t xml:space="preserve"> total lipid content of </w:t>
      </w:r>
      <w:r w:rsidR="00D66BFC">
        <w:t xml:space="preserve">stocked and wild </w:t>
      </w:r>
      <w:r w:rsidR="00D66BFC" w:rsidRPr="000F7AE3">
        <w:t>juvenile lake trout (age</w:t>
      </w:r>
      <w:r w:rsidR="00D66BFC">
        <w:t>s</w:t>
      </w:r>
      <w:r w:rsidR="00D66BFC" w:rsidRPr="000F7AE3">
        <w:t xml:space="preserve"> 0-3) </w:t>
      </w:r>
      <w:r w:rsidR="00D66BFC">
        <w:t>in</w:t>
      </w:r>
      <w:r w:rsidR="00D66BFC" w:rsidRPr="000F7AE3">
        <w:t xml:space="preserve"> Lake Champlain</w:t>
      </w:r>
      <w:r w:rsidR="00D66BFC">
        <w:t xml:space="preserve"> from three areas of the Main Lake basin</w:t>
      </w:r>
      <w:r w:rsidR="006835E0">
        <w:t xml:space="preserve"> during</w:t>
      </w:r>
      <w:r w:rsidR="00D06BB4">
        <w:t xml:space="preserve"> </w:t>
      </w:r>
      <w:r w:rsidR="00D66BFC">
        <w:t>three seasons</w:t>
      </w:r>
      <w:r w:rsidR="00E722DE">
        <w:t>, and lipid content of</w:t>
      </w:r>
      <w:r w:rsidR="00F91FDC">
        <w:t xml:space="preserve"> age-0</w:t>
      </w:r>
      <w:r w:rsidR="00D06BB4">
        <w:t xml:space="preserve"> </w:t>
      </w:r>
      <w:r w:rsidR="00F91FDC">
        <w:t xml:space="preserve">hatchery </w:t>
      </w:r>
      <w:r w:rsidR="00D06BB4">
        <w:t>lake trout</w:t>
      </w:r>
      <w:r w:rsidR="00695129">
        <w:t xml:space="preserve"> </w:t>
      </w:r>
      <w:r w:rsidR="00D06BB4">
        <w:t>prior to stocking</w:t>
      </w:r>
      <w:r w:rsidR="00D66BFC">
        <w:t xml:space="preserve">. </w:t>
      </w:r>
    </w:p>
    <w:p w14:paraId="3F01201F" w14:textId="77777777" w:rsidR="003D23B5" w:rsidRDefault="003D23B5" w:rsidP="00A75DED">
      <w:pPr>
        <w:spacing w:line="480" w:lineRule="auto"/>
        <w:rPr>
          <w:b/>
        </w:rPr>
      </w:pPr>
    </w:p>
    <w:p w14:paraId="293A09AC" w14:textId="77777777" w:rsidR="00A75DED" w:rsidRPr="000B6CAD" w:rsidRDefault="00A75DED" w:rsidP="009A0263">
      <w:pPr>
        <w:spacing w:line="480" w:lineRule="auto"/>
        <w:outlineLvl w:val="0"/>
        <w:rPr>
          <w:b/>
        </w:rPr>
      </w:pPr>
      <w:r w:rsidRPr="000B6CAD">
        <w:rPr>
          <w:b/>
        </w:rPr>
        <w:t>Methods</w:t>
      </w:r>
    </w:p>
    <w:p w14:paraId="3291DF1B" w14:textId="77777777" w:rsidR="00A75DED" w:rsidRDefault="00A75DED" w:rsidP="009A0263">
      <w:pPr>
        <w:spacing w:line="480" w:lineRule="auto"/>
        <w:outlineLvl w:val="0"/>
        <w:rPr>
          <w:i/>
        </w:rPr>
      </w:pPr>
      <w:r>
        <w:rPr>
          <w:i/>
        </w:rPr>
        <w:t>Study System</w:t>
      </w:r>
    </w:p>
    <w:p w14:paraId="2128DD8F" w14:textId="77777777" w:rsidR="00A75DED" w:rsidRDefault="00A75DED" w:rsidP="00A75DED">
      <w:pPr>
        <w:spacing w:line="480" w:lineRule="auto"/>
      </w:pPr>
      <w:r>
        <w:lastRenderedPageBreak/>
        <w:t>Lake Champlain is situated between New York and Vermont, USA, and Quebec, Canada (Fig</w:t>
      </w:r>
      <w:r w:rsidR="005417F4">
        <w:t xml:space="preserve">ure </w:t>
      </w:r>
      <w:r>
        <w:t xml:space="preserve">1). The lake is 193 km </w:t>
      </w:r>
      <w:r w:rsidR="00E722DE">
        <w:t>long</w:t>
      </w:r>
      <w:r>
        <w:t xml:space="preserve">, </w:t>
      </w:r>
      <w:r w:rsidR="00E722DE">
        <w:t xml:space="preserve">with </w:t>
      </w:r>
      <w:r>
        <w:t>a maximum width of 20 km</w:t>
      </w:r>
      <w:r w:rsidR="006B024D">
        <w:t>.</w:t>
      </w:r>
      <w:r w:rsidR="00E722DE">
        <w:t xml:space="preserve"> </w:t>
      </w:r>
      <w:r w:rsidR="006B024D">
        <w:t>T</w:t>
      </w:r>
      <w:r w:rsidR="00E722DE">
        <w:t>he Main Lake is meso-oligotrophic, with a maximum depth of 122m</w:t>
      </w:r>
      <w:r>
        <w:t xml:space="preserve">. </w:t>
      </w:r>
      <w:r w:rsidR="00A642EB">
        <w:t>Since 1995 l</w:t>
      </w:r>
      <w:r>
        <w:t xml:space="preserve">ake trout </w:t>
      </w:r>
      <w:r w:rsidR="00A642EB">
        <w:t xml:space="preserve">have been primarily </w:t>
      </w:r>
      <w:r>
        <w:t xml:space="preserve">stocked at </w:t>
      </w:r>
      <w:proofErr w:type="spellStart"/>
      <w:r w:rsidR="003F3AB1">
        <w:t>W</w:t>
      </w:r>
      <w:r>
        <w:t>hallon</w:t>
      </w:r>
      <w:proofErr w:type="spellEnd"/>
      <w:r>
        <w:t xml:space="preserve"> Bay</w:t>
      </w:r>
      <w:r w:rsidR="00A642EB">
        <w:t>,</w:t>
      </w:r>
      <w:r w:rsidR="003F3AB1">
        <w:t xml:space="preserve"> Gordon Landing</w:t>
      </w:r>
      <w:r w:rsidR="00A642EB">
        <w:t xml:space="preserve">, </w:t>
      </w:r>
      <w:r w:rsidR="003F3AB1">
        <w:t xml:space="preserve">and </w:t>
      </w:r>
      <w:r w:rsidR="00A642EB">
        <w:t>Burlington Bay</w:t>
      </w:r>
      <w:r w:rsidR="003F3AB1">
        <w:t xml:space="preserve"> (</w:t>
      </w:r>
      <w:r w:rsidR="007C22D6">
        <w:t xml:space="preserve">Figure 1; </w:t>
      </w:r>
      <w:r w:rsidR="003F3AB1">
        <w:t xml:space="preserve">Marsden et al., 2018). </w:t>
      </w:r>
    </w:p>
    <w:p w14:paraId="37C88D1E" w14:textId="77777777" w:rsidR="008B79C0" w:rsidRDefault="008B79C0" w:rsidP="00A75DED">
      <w:pPr>
        <w:spacing w:line="480" w:lineRule="auto"/>
      </w:pPr>
    </w:p>
    <w:p w14:paraId="23DA8D65" w14:textId="77777777" w:rsidR="00A75DED" w:rsidRDefault="00A75DED" w:rsidP="009A0263">
      <w:pPr>
        <w:spacing w:line="480" w:lineRule="auto"/>
        <w:outlineLvl w:val="0"/>
        <w:rPr>
          <w:i/>
        </w:rPr>
      </w:pPr>
      <w:r>
        <w:rPr>
          <w:i/>
        </w:rPr>
        <w:t>Samp</w:t>
      </w:r>
      <w:r w:rsidR="00700C48">
        <w:rPr>
          <w:i/>
        </w:rPr>
        <w:t>le Collection</w:t>
      </w:r>
    </w:p>
    <w:p w14:paraId="126F18D6" w14:textId="77777777" w:rsidR="009304D0" w:rsidRPr="009304D0" w:rsidRDefault="009304D0" w:rsidP="009304D0">
      <w:pPr>
        <w:spacing w:line="480" w:lineRule="auto"/>
      </w:pPr>
      <w:r w:rsidRPr="009304D0">
        <w:rPr>
          <w:color w:val="000000"/>
        </w:rPr>
        <w:t xml:space="preserve">Fish </w:t>
      </w:r>
      <w:r w:rsidR="003F0F80">
        <w:rPr>
          <w:color w:val="000000"/>
        </w:rPr>
        <w:t>were sampled</w:t>
      </w:r>
      <w:r w:rsidRPr="009304D0">
        <w:rPr>
          <w:color w:val="000000"/>
        </w:rPr>
        <w:t xml:space="preserve"> at three areas in the Main Lake</w:t>
      </w:r>
      <w:r w:rsidR="00B10B16">
        <w:rPr>
          <w:color w:val="000000"/>
        </w:rPr>
        <w:t>,</w:t>
      </w:r>
      <w:r w:rsidRPr="009304D0">
        <w:rPr>
          <w:color w:val="000000"/>
        </w:rPr>
        <w:t xml:space="preserve"> near Burlington Bay, </w:t>
      </w:r>
      <w:proofErr w:type="spellStart"/>
      <w:r w:rsidRPr="009304D0">
        <w:rPr>
          <w:color w:val="000000"/>
        </w:rPr>
        <w:t>Whallon</w:t>
      </w:r>
      <w:proofErr w:type="spellEnd"/>
      <w:r w:rsidRPr="009304D0">
        <w:rPr>
          <w:color w:val="000000"/>
        </w:rPr>
        <w:t xml:space="preserve"> Bay, and Grand Isle (hereafter referred to as the central, south, and north sites) (Fig</w:t>
      </w:r>
      <w:r w:rsidR="005417F4">
        <w:rPr>
          <w:color w:val="000000"/>
        </w:rPr>
        <w:t xml:space="preserve">ure </w:t>
      </w:r>
      <w:r w:rsidRPr="009304D0">
        <w:rPr>
          <w:color w:val="000000"/>
        </w:rPr>
        <w:t xml:space="preserve">1). </w:t>
      </w:r>
      <w:r w:rsidR="009528DB">
        <w:rPr>
          <w:color w:val="000000"/>
        </w:rPr>
        <w:t>S</w:t>
      </w:r>
      <w:r w:rsidRPr="009304D0">
        <w:rPr>
          <w:color w:val="000000"/>
        </w:rPr>
        <w:t>ampling efforts for</w:t>
      </w:r>
      <w:r w:rsidR="00457A24">
        <w:rPr>
          <w:color w:val="000000"/>
        </w:rPr>
        <w:t xml:space="preserve"> juvenile</w:t>
      </w:r>
      <w:r w:rsidRPr="009304D0">
        <w:rPr>
          <w:color w:val="000000"/>
        </w:rPr>
        <w:t xml:space="preserve"> lake trout have been concentrated at these locations over the past four years, </w:t>
      </w:r>
      <w:r w:rsidR="00457A24">
        <w:rPr>
          <w:color w:val="000000"/>
        </w:rPr>
        <w:t>and</w:t>
      </w:r>
      <w:r w:rsidR="00457A24" w:rsidRPr="009304D0">
        <w:rPr>
          <w:color w:val="000000"/>
        </w:rPr>
        <w:t xml:space="preserve"> </w:t>
      </w:r>
      <w:r w:rsidRPr="009304D0">
        <w:rPr>
          <w:color w:val="000000"/>
        </w:rPr>
        <w:t xml:space="preserve">provided </w:t>
      </w:r>
      <w:r w:rsidR="003F0F80">
        <w:rPr>
          <w:color w:val="000000"/>
        </w:rPr>
        <w:t>information on</w:t>
      </w:r>
      <w:r w:rsidRPr="009304D0">
        <w:rPr>
          <w:color w:val="000000"/>
        </w:rPr>
        <w:t xml:space="preserve"> variation in relative abundance of stocked and wild lake trout </w:t>
      </w:r>
      <w:r w:rsidR="00457A24">
        <w:rPr>
          <w:color w:val="000000"/>
        </w:rPr>
        <w:t>throughout</w:t>
      </w:r>
      <w:r w:rsidR="00457A24" w:rsidRPr="009304D0">
        <w:rPr>
          <w:color w:val="000000"/>
        </w:rPr>
        <w:t xml:space="preserve"> </w:t>
      </w:r>
      <w:r w:rsidRPr="009304D0">
        <w:rPr>
          <w:color w:val="000000"/>
        </w:rPr>
        <w:t xml:space="preserve">the </w:t>
      </w:r>
      <w:r w:rsidR="00457A24">
        <w:rPr>
          <w:color w:val="000000"/>
        </w:rPr>
        <w:t>Main L</w:t>
      </w:r>
      <w:r w:rsidRPr="009304D0">
        <w:rPr>
          <w:color w:val="000000"/>
        </w:rPr>
        <w:t>ake (Marsden et al., 2018).</w:t>
      </w:r>
    </w:p>
    <w:p w14:paraId="4B18859C" w14:textId="77777777" w:rsidR="009304D0" w:rsidRPr="009304D0" w:rsidRDefault="009304D0" w:rsidP="00460E93">
      <w:pPr>
        <w:spacing w:line="480" w:lineRule="auto"/>
      </w:pPr>
    </w:p>
    <w:p w14:paraId="06CA9089" w14:textId="6C7178E2" w:rsidR="009304D0" w:rsidRDefault="009304D0" w:rsidP="009304D0">
      <w:pPr>
        <w:spacing w:line="480" w:lineRule="auto"/>
        <w:rPr>
          <w:color w:val="000000"/>
        </w:rPr>
      </w:pPr>
      <w:r w:rsidRPr="009304D0">
        <w:rPr>
          <w:color w:val="000000"/>
        </w:rPr>
        <w:t xml:space="preserve">Sampling was conducted between 8 June and 28 </w:t>
      </w:r>
      <w:r w:rsidR="009335DE" w:rsidRPr="009304D0">
        <w:rPr>
          <w:color w:val="000000"/>
        </w:rPr>
        <w:t>September</w:t>
      </w:r>
      <w:r w:rsidRPr="009304D0">
        <w:rPr>
          <w:color w:val="000000"/>
        </w:rPr>
        <w:t xml:space="preserve"> 2018 to assess potential seasonal changes in lake trout condition. The central site was sampled every 2-3 weeks, and north and south sites were each sampled twice (June and August). We used a three-in-one bottom trawl with a</w:t>
      </w:r>
      <w:r w:rsidR="003F0F80">
        <w:rPr>
          <w:color w:val="000000"/>
        </w:rPr>
        <w:t>n 8-m headrope, 9.3-</w:t>
      </w:r>
      <w:r w:rsidRPr="009304D0">
        <w:rPr>
          <w:color w:val="000000"/>
        </w:rPr>
        <w:t>m footrope</w:t>
      </w:r>
      <w:r w:rsidR="003F0F80">
        <w:rPr>
          <w:color w:val="000000"/>
        </w:rPr>
        <w:t xml:space="preserve"> with chains, and 1.25-</w:t>
      </w:r>
      <w:r w:rsidRPr="009304D0">
        <w:rPr>
          <w:color w:val="000000"/>
        </w:rPr>
        <w:t xml:space="preserve">mm stretch cod end liner (Marsden et al., 2018). </w:t>
      </w:r>
      <w:r w:rsidR="003F0F80">
        <w:rPr>
          <w:color w:val="000000"/>
        </w:rPr>
        <w:t>Trawl tows were taken</w:t>
      </w:r>
      <w:r w:rsidRPr="009304D0">
        <w:rPr>
          <w:color w:val="000000"/>
        </w:rPr>
        <w:t xml:space="preserve"> along</w:t>
      </w:r>
      <w:r w:rsidR="003F0F80">
        <w:rPr>
          <w:color w:val="000000"/>
        </w:rPr>
        <w:t>-</w:t>
      </w:r>
      <w:r w:rsidRPr="009304D0">
        <w:rPr>
          <w:color w:val="000000"/>
        </w:rPr>
        <w:t>contour at depths from 28 m to 6</w:t>
      </w:r>
      <w:r w:rsidR="00B10B16">
        <w:rPr>
          <w:color w:val="000000"/>
        </w:rPr>
        <w:t>4</w:t>
      </w:r>
      <w:r w:rsidRPr="009304D0">
        <w:rPr>
          <w:color w:val="000000"/>
        </w:rPr>
        <w:t xml:space="preserve"> m, with the majority of tows concentrated around 40 m</w:t>
      </w:r>
      <w:r w:rsidR="003F0F80">
        <w:rPr>
          <w:color w:val="000000"/>
        </w:rPr>
        <w:t xml:space="preserve">, for </w:t>
      </w:r>
      <w:r w:rsidR="00457A24">
        <w:rPr>
          <w:color w:val="000000"/>
        </w:rPr>
        <w:t xml:space="preserve">10 or </w:t>
      </w:r>
      <w:r w:rsidR="003F0F80">
        <w:rPr>
          <w:color w:val="000000"/>
        </w:rPr>
        <w:t xml:space="preserve">20 min at </w:t>
      </w:r>
      <w:r w:rsidR="003F0F80" w:rsidRPr="009304D0">
        <w:rPr>
          <w:color w:val="000000"/>
        </w:rPr>
        <w:t>~5.5 km/h</w:t>
      </w:r>
      <w:r w:rsidRPr="009304D0">
        <w:rPr>
          <w:color w:val="000000"/>
        </w:rPr>
        <w:t>. Approximately 30 lake trout were selected from the trawls on each sampling date to represent the range of sizes captured up to 300 mm</w:t>
      </w:r>
      <w:r w:rsidR="00B10B16">
        <w:rPr>
          <w:color w:val="000000"/>
        </w:rPr>
        <w:t>,</w:t>
      </w:r>
      <w:r w:rsidRPr="009304D0">
        <w:rPr>
          <w:color w:val="000000"/>
        </w:rPr>
        <w:t xml:space="preserve"> and included both stocked and wild fish from each site (i.e.</w:t>
      </w:r>
      <w:r w:rsidR="003A1FA4">
        <w:rPr>
          <w:color w:val="000000"/>
        </w:rPr>
        <w:t>,</w:t>
      </w:r>
      <w:r w:rsidRPr="009304D0">
        <w:rPr>
          <w:color w:val="000000"/>
        </w:rPr>
        <w:t xml:space="preserve"> 15 stocked and 15 wild fish). Stocked fish were identified based on presence of a fin clip</w:t>
      </w:r>
      <w:r w:rsidR="00B10B16">
        <w:rPr>
          <w:color w:val="000000"/>
        </w:rPr>
        <w:t xml:space="preserve"> </w:t>
      </w:r>
      <w:r w:rsidR="007C22D6">
        <w:rPr>
          <w:color w:val="000000"/>
        </w:rPr>
        <w:t>(Marsden et al. 2018)</w:t>
      </w:r>
      <w:r w:rsidRPr="009304D0">
        <w:rPr>
          <w:color w:val="000000"/>
        </w:rPr>
        <w:t>. Fish were immediately frozen on dry ice and stored at -80</w:t>
      </w:r>
      <w:r w:rsidR="003F0F80">
        <w:rPr>
          <w:color w:val="000000"/>
        </w:rPr>
        <w:t>°</w:t>
      </w:r>
      <w:r w:rsidRPr="009304D0">
        <w:rPr>
          <w:color w:val="000000"/>
        </w:rPr>
        <w:t>C until lipid extraction. A sample of hatchery-</w:t>
      </w:r>
      <w:r w:rsidR="00457A24">
        <w:rPr>
          <w:color w:val="000000"/>
        </w:rPr>
        <w:t>rear</w:t>
      </w:r>
      <w:r w:rsidRPr="009304D0">
        <w:rPr>
          <w:color w:val="000000"/>
        </w:rPr>
        <w:t xml:space="preserve">ed lake trout (15 fish) was collected from the Ed Weed Fish Culture </w:t>
      </w:r>
      <w:r w:rsidRPr="009304D0">
        <w:rPr>
          <w:color w:val="000000"/>
        </w:rPr>
        <w:lastRenderedPageBreak/>
        <w:t>Station, Grand Isle, VT, on 15 November 2018 to assess lipid content of the lake trout a week prior to release into Lake Champlain.</w:t>
      </w:r>
      <w:r w:rsidR="00595091">
        <w:rPr>
          <w:color w:val="000000"/>
        </w:rPr>
        <w:t xml:space="preserve">  </w:t>
      </w:r>
      <w:moveFromRangeStart w:id="135" w:author="Ellen Marsden" w:date="2019-10-03T08:53:00Z" w:name="move20985210"/>
      <w:moveFrom w:id="136" w:author="Ellen Marsden" w:date="2019-10-03T08:53:00Z">
        <w:r w:rsidR="00595091" w:rsidDel="00872900">
          <w:rPr>
            <w:color w:val="000000"/>
          </w:rPr>
          <w:t>Lake trout are stocked in Lake Champlain at age-0, but are reared to a size equivalent to age-1 wild fish (Marsden et al. 2018).</w:t>
        </w:r>
      </w:moveFrom>
      <w:moveFromRangeEnd w:id="135"/>
    </w:p>
    <w:p w14:paraId="24178999" w14:textId="77777777" w:rsidR="00457A24" w:rsidRPr="009304D0" w:rsidRDefault="00457A24" w:rsidP="009304D0">
      <w:pPr>
        <w:spacing w:line="480" w:lineRule="auto"/>
      </w:pPr>
    </w:p>
    <w:p w14:paraId="36068468" w14:textId="77777777" w:rsidR="009304D0" w:rsidRPr="009304D0" w:rsidRDefault="009304D0" w:rsidP="009A0263">
      <w:pPr>
        <w:spacing w:line="480" w:lineRule="auto"/>
        <w:outlineLvl w:val="0"/>
      </w:pPr>
      <w:r w:rsidRPr="009304D0">
        <w:rPr>
          <w:i/>
          <w:iCs/>
          <w:color w:val="000000"/>
        </w:rPr>
        <w:t>Sample Preparation</w:t>
      </w:r>
    </w:p>
    <w:p w14:paraId="33124ABF" w14:textId="284809BC" w:rsidR="009304D0" w:rsidRDefault="009304D0" w:rsidP="009304D0">
      <w:pPr>
        <w:spacing w:line="480" w:lineRule="auto"/>
        <w:rPr>
          <w:color w:val="000000"/>
        </w:rPr>
      </w:pPr>
      <w:r w:rsidRPr="009304D0">
        <w:rPr>
          <w:color w:val="000000"/>
        </w:rPr>
        <w:t>All lake trout were thawe</w:t>
      </w:r>
      <w:r w:rsidR="00306D2A">
        <w:rPr>
          <w:color w:val="000000"/>
        </w:rPr>
        <w:t>d,</w:t>
      </w:r>
      <w:r w:rsidRPr="009304D0">
        <w:rPr>
          <w:color w:val="000000"/>
        </w:rPr>
        <w:t xml:space="preserve"> measured </w:t>
      </w:r>
      <w:r w:rsidR="00306D2A">
        <w:rPr>
          <w:color w:val="000000"/>
        </w:rPr>
        <w:t>for t</w:t>
      </w:r>
      <w:r w:rsidRPr="009304D0">
        <w:rPr>
          <w:color w:val="000000"/>
        </w:rPr>
        <w:t xml:space="preserve">otal length, weighed, re-assessed for fin clips, </w:t>
      </w:r>
      <w:r w:rsidR="00B10B16">
        <w:rPr>
          <w:color w:val="000000"/>
        </w:rPr>
        <w:t xml:space="preserve">and </w:t>
      </w:r>
      <w:r w:rsidRPr="009304D0">
        <w:rPr>
          <w:color w:val="000000"/>
        </w:rPr>
        <w:t>age</w:t>
      </w:r>
      <w:r w:rsidR="00872900">
        <w:rPr>
          <w:color w:val="000000"/>
        </w:rPr>
        <w:t xml:space="preserve"> was known based</w:t>
      </w:r>
      <w:r w:rsidRPr="009304D0">
        <w:rPr>
          <w:color w:val="000000"/>
        </w:rPr>
        <w:t xml:space="preserve"> on fin clips </w:t>
      </w:r>
      <w:r w:rsidR="00E64D29">
        <w:rPr>
          <w:color w:val="000000"/>
        </w:rPr>
        <w:t xml:space="preserve">on </w:t>
      </w:r>
      <w:r w:rsidR="00872900">
        <w:rPr>
          <w:color w:val="000000"/>
        </w:rPr>
        <w:t xml:space="preserve">stocked fish </w:t>
      </w:r>
      <w:r w:rsidRPr="009304D0">
        <w:rPr>
          <w:color w:val="000000"/>
        </w:rPr>
        <w:t xml:space="preserve">and </w:t>
      </w:r>
      <w:r w:rsidR="00872900">
        <w:rPr>
          <w:color w:val="000000"/>
        </w:rPr>
        <w:t xml:space="preserve">estimated based on </w:t>
      </w:r>
      <w:r w:rsidRPr="009304D0">
        <w:rPr>
          <w:color w:val="000000"/>
        </w:rPr>
        <w:t>non-overlapping size classes</w:t>
      </w:r>
      <w:r w:rsidR="00872900">
        <w:rPr>
          <w:color w:val="000000"/>
        </w:rPr>
        <w:t xml:space="preserve"> </w:t>
      </w:r>
      <w:r w:rsidR="00E64D29">
        <w:rPr>
          <w:color w:val="000000"/>
        </w:rPr>
        <w:t>of wild fish (</w:t>
      </w:r>
      <w:r w:rsidR="00872900">
        <w:rPr>
          <w:color w:val="000000"/>
        </w:rPr>
        <w:t>Marsden et al.</w:t>
      </w:r>
      <w:r w:rsidR="00E64D29">
        <w:rPr>
          <w:color w:val="000000"/>
        </w:rPr>
        <w:t>,</w:t>
      </w:r>
      <w:r w:rsidR="00872900">
        <w:rPr>
          <w:color w:val="000000"/>
        </w:rPr>
        <w:t xml:space="preserve"> 2018)</w:t>
      </w:r>
      <w:r w:rsidRPr="009304D0">
        <w:rPr>
          <w:color w:val="000000"/>
        </w:rPr>
        <w:t xml:space="preserve">. </w:t>
      </w:r>
      <w:r w:rsidR="00457A24">
        <w:rPr>
          <w:color w:val="000000"/>
        </w:rPr>
        <w:t>Fish were dissected and s</w:t>
      </w:r>
      <w:r w:rsidRPr="009304D0">
        <w:rPr>
          <w:color w:val="000000"/>
        </w:rPr>
        <w:t>tomach contents removed to avoid any influence of recently consumed prey on the estimate of total lipid content. Each lake trout &gt;150 mm in total length was homogenized in a Ninja BL500 Professional Blender, and a 30</w:t>
      </w:r>
      <w:r w:rsidR="00B10B16">
        <w:rPr>
          <w:color w:val="000000"/>
        </w:rPr>
        <w:t>-</w:t>
      </w:r>
      <w:r w:rsidRPr="009304D0">
        <w:rPr>
          <w:color w:val="000000"/>
        </w:rPr>
        <w:t>g subsample was removed. Lake trout &lt;150 mm in total length were dried whole. Subsamples and whole small fish were dried to a constant mass at 65°C</w:t>
      </w:r>
      <w:r w:rsidR="000E32D6">
        <w:rPr>
          <w:color w:val="000000"/>
        </w:rPr>
        <w:t xml:space="preserve"> for 72 hours</w:t>
      </w:r>
      <w:r w:rsidRPr="009304D0">
        <w:rPr>
          <w:color w:val="000000"/>
        </w:rPr>
        <w:t xml:space="preserve">. Once dry, samples were ground in a mortar and pestle to produce a fine powder. </w:t>
      </w:r>
    </w:p>
    <w:p w14:paraId="240FB40F" w14:textId="77777777" w:rsidR="00142EF2" w:rsidRPr="009304D0" w:rsidRDefault="00142EF2" w:rsidP="009304D0">
      <w:pPr>
        <w:spacing w:line="480" w:lineRule="auto"/>
      </w:pPr>
    </w:p>
    <w:p w14:paraId="6E20D403" w14:textId="77777777" w:rsidR="009304D0" w:rsidRPr="009304D0" w:rsidRDefault="009304D0" w:rsidP="009A0263">
      <w:pPr>
        <w:spacing w:line="480" w:lineRule="auto"/>
        <w:outlineLvl w:val="0"/>
      </w:pPr>
      <w:r w:rsidRPr="009304D0">
        <w:rPr>
          <w:i/>
          <w:iCs/>
          <w:color w:val="000000"/>
        </w:rPr>
        <w:t>Lipid Extractions</w:t>
      </w:r>
    </w:p>
    <w:p w14:paraId="7C726262" w14:textId="1678608D" w:rsidR="009528DB" w:rsidRDefault="009528DB" w:rsidP="009304D0">
      <w:pPr>
        <w:spacing w:line="480" w:lineRule="auto"/>
      </w:pPr>
      <w:r>
        <w:t xml:space="preserve">Three 1-g (for lake trout &gt;150mm) or 0.5-g (for lake trout &lt;150mm) samples were measured from the dried mass of each fish, and placed into pre-weighed 50-ml conical centrifuge tubes. Samples were analyzed for total lipid content according to a modified version of the </w:t>
      </w:r>
      <w:proofErr w:type="spellStart"/>
      <w:r>
        <w:t>Folch</w:t>
      </w:r>
      <w:proofErr w:type="spellEnd"/>
      <w:r>
        <w:t xml:space="preserve"> et al. (1957) method. Briefly, 10 or 20 ml (depending on sample </w:t>
      </w:r>
      <w:r w:rsidR="000E32D6">
        <w:t>weight</w:t>
      </w:r>
      <w:r>
        <w:t xml:space="preserve">) of a 2:1 </w:t>
      </w:r>
      <w:proofErr w:type="spellStart"/>
      <w:r>
        <w:t>chloroform:methanol</w:t>
      </w:r>
      <w:proofErr w:type="spellEnd"/>
      <w:r>
        <w:t xml:space="preserve"> solution was added to each centrifuge tube. Samples were agitated for 30 seconds using a vortex, and centrifuged for 10 minutes at 3,000 rpm. The lipid-containing supernatant was carefully pipetted off to avoid disturbing the pellet, and the process was repeated a second time. </w:t>
      </w:r>
      <w:r w:rsidR="00457A24">
        <w:t xml:space="preserve">The resulting pellets </w:t>
      </w:r>
      <w:r>
        <w:t xml:space="preserve">were then dried for 24 </w:t>
      </w:r>
      <w:proofErr w:type="spellStart"/>
      <w:r>
        <w:t>hr</w:t>
      </w:r>
      <w:proofErr w:type="spellEnd"/>
      <w:r>
        <w:t xml:space="preserve"> at 65</w:t>
      </w:r>
      <w:r>
        <w:sym w:font="Symbol" w:char="F0B0"/>
      </w:r>
      <w:r>
        <w:t xml:space="preserve">C to ensure evaporation of any remaining </w:t>
      </w:r>
      <w:proofErr w:type="spellStart"/>
      <w:r>
        <w:lastRenderedPageBreak/>
        <w:t>chloroform:methanol</w:t>
      </w:r>
      <w:proofErr w:type="spellEnd"/>
      <w:r>
        <w:t xml:space="preserve"> solution. Samples were weighed again in the centrifuge tubes to estimate the final lipid-free dry mass measurement.</w:t>
      </w:r>
    </w:p>
    <w:p w14:paraId="4B354E00" w14:textId="77777777" w:rsidR="00457A24" w:rsidRDefault="00457A24" w:rsidP="009304D0">
      <w:pPr>
        <w:spacing w:line="480" w:lineRule="auto"/>
      </w:pPr>
    </w:p>
    <w:p w14:paraId="56FE2E57" w14:textId="77777777" w:rsidR="009304D0" w:rsidRPr="009304D0" w:rsidRDefault="009304D0" w:rsidP="00CB0D58">
      <w:pPr>
        <w:spacing w:line="480" w:lineRule="auto"/>
        <w:outlineLvl w:val="0"/>
      </w:pPr>
      <w:r w:rsidRPr="009304D0">
        <w:rPr>
          <w:i/>
          <w:iCs/>
          <w:color w:val="000000"/>
        </w:rPr>
        <w:t>Data Analysis</w:t>
      </w:r>
    </w:p>
    <w:p w14:paraId="0E38996A" w14:textId="77777777" w:rsidR="00C16692" w:rsidRDefault="00C16692" w:rsidP="00CB0D58">
      <w:pPr>
        <w:spacing w:line="480" w:lineRule="auto"/>
        <w:rPr>
          <w:ins w:id="137" w:author="Taylor Stewart" w:date="2019-11-13T08:51:00Z"/>
          <w:color w:val="000000"/>
        </w:rPr>
      </w:pPr>
      <w:ins w:id="138" w:author="Taylor Stewart" w:date="2019-11-13T08:51:00Z">
        <w:r w:rsidRPr="00CB0D58">
          <w:rPr>
            <w:rFonts w:asciiTheme="majorBidi" w:hAnsiTheme="majorBidi" w:cstheme="majorBidi"/>
            <w:color w:val="000000"/>
          </w:rPr>
          <w:t>Mean percent total lipid content (MPTLC) of the dry</w:t>
        </w:r>
        <w:r w:rsidRPr="00C04432">
          <w:rPr>
            <w:color w:val="000000"/>
            <w:sz w:val="28"/>
            <w:szCs w:val="28"/>
          </w:rPr>
          <w:t xml:space="preserve"> </w:t>
        </w:r>
        <w:r w:rsidRPr="009304D0">
          <w:rPr>
            <w:color w:val="000000"/>
          </w:rPr>
          <w:t>fish weight was determined by dividing the p</w:t>
        </w:r>
        <w:r>
          <w:rPr>
            <w:color w:val="000000"/>
          </w:rPr>
          <w:t>ost</w:t>
        </w:r>
        <w:r w:rsidRPr="009304D0">
          <w:rPr>
            <w:color w:val="000000"/>
          </w:rPr>
          <w:t>-extraction weight of each sample by the p</w:t>
        </w:r>
        <w:r>
          <w:rPr>
            <w:color w:val="000000"/>
          </w:rPr>
          <w:t>re</w:t>
        </w:r>
        <w:r w:rsidRPr="009304D0">
          <w:rPr>
            <w:color w:val="000000"/>
          </w:rPr>
          <w:t xml:space="preserve">-extraction weight and converting to a percent. The </w:t>
        </w:r>
        <w:r>
          <w:rPr>
            <w:color w:val="000000"/>
          </w:rPr>
          <w:t xml:space="preserve">three subsamples for each fish were used to calculate average MPTLC; the average coefficient of variation among all fish was 9.9. </w:t>
        </w:r>
      </w:ins>
    </w:p>
    <w:p w14:paraId="7563DE96" w14:textId="77777777" w:rsidR="00C16692" w:rsidRDefault="00C16692" w:rsidP="00C16692">
      <w:pPr>
        <w:spacing w:line="480" w:lineRule="auto"/>
        <w:rPr>
          <w:ins w:id="139" w:author="Taylor Stewart" w:date="2019-11-13T08:52:00Z"/>
          <w:color w:val="000000"/>
        </w:rPr>
      </w:pPr>
    </w:p>
    <w:p w14:paraId="1EA5C17D" w14:textId="50A7D486" w:rsidR="002731F1" w:rsidRPr="000D65AA" w:rsidDel="00C16692" w:rsidRDefault="003B3CEF">
      <w:pPr>
        <w:spacing w:line="480" w:lineRule="auto"/>
        <w:rPr>
          <w:del w:id="140" w:author="Taylor Stewart" w:date="2019-11-13T08:33:00Z"/>
        </w:rPr>
      </w:pPr>
      <w:ins w:id="141" w:author="Taylor Stewart" w:date="2019-11-13T08:46:00Z">
        <w:r>
          <w:rPr>
            <w:color w:val="000000"/>
          </w:rPr>
          <w:t>MPTLC</w:t>
        </w:r>
        <w:r w:rsidRPr="009304D0">
          <w:rPr>
            <w:color w:val="000000"/>
          </w:rPr>
          <w:t xml:space="preserve"> </w:t>
        </w:r>
        <w:r>
          <w:rPr>
            <w:color w:val="000000"/>
          </w:rPr>
          <w:t>was transformed using the logit function (Warton and Hui, 2011) and</w:t>
        </w:r>
        <w:r w:rsidRPr="009304D0">
          <w:rPr>
            <w:color w:val="000000"/>
          </w:rPr>
          <w:t xml:space="preserve"> compared across sites (north, south, and central) and seasons (spring, summer, autumn)</w:t>
        </w:r>
      </w:ins>
      <w:ins w:id="142" w:author="Taylor Stewart" w:date="2019-11-13T08:47:00Z">
        <w:r>
          <w:rPr>
            <w:color w:val="000000"/>
          </w:rPr>
          <w:t xml:space="preserve">. </w:t>
        </w:r>
      </w:ins>
      <w:ins w:id="143" w:author="Taylor Stewart" w:date="2019-11-14T20:12:00Z">
        <w:r w:rsidR="00F71771">
          <w:rPr>
            <w:color w:val="000000"/>
          </w:rPr>
          <w:t>We used a three-way Analysis of Covariance (</w:t>
        </w:r>
        <w:r w:rsidR="00F71771" w:rsidRPr="009304D0">
          <w:rPr>
            <w:color w:val="000000"/>
          </w:rPr>
          <w:t>AN</w:t>
        </w:r>
        <w:r w:rsidR="00F71771">
          <w:rPr>
            <w:color w:val="000000"/>
          </w:rPr>
          <w:t>C</w:t>
        </w:r>
        <w:r w:rsidR="00F71771" w:rsidRPr="009304D0">
          <w:rPr>
            <w:color w:val="000000"/>
          </w:rPr>
          <w:t>OVA</w:t>
        </w:r>
        <w:r w:rsidR="00F71771">
          <w:rPr>
            <w:color w:val="000000"/>
          </w:rPr>
          <w:t xml:space="preserve">) with length as a covariate to test our hypothesis that </w:t>
        </w:r>
        <w:r w:rsidR="00F71771">
          <w:t xml:space="preserve">total lipid content of juvenile lake trout varied between sources, and among seasons and locations. </w:t>
        </w:r>
      </w:ins>
      <w:ins w:id="144" w:author="Taylor Stewart" w:date="2019-11-13T08:47:00Z">
        <w:r w:rsidR="00C16692" w:rsidRPr="00C16692">
          <w:rPr>
            <w:color w:val="000000"/>
          </w:rPr>
          <w:t xml:space="preserve">The data did not conform to </w:t>
        </w:r>
        <w:r w:rsidR="00C16692">
          <w:rPr>
            <w:color w:val="000000"/>
          </w:rPr>
          <w:t>the</w:t>
        </w:r>
        <w:r w:rsidR="00C16692" w:rsidRPr="00C16692">
          <w:rPr>
            <w:color w:val="000000"/>
          </w:rPr>
          <w:t xml:space="preserve"> parametric assumptio</w:t>
        </w:r>
        <w:r w:rsidR="00C16692">
          <w:rPr>
            <w:color w:val="000000"/>
          </w:rPr>
          <w:t>n</w:t>
        </w:r>
        <w:r w:rsidR="00C16692" w:rsidRPr="00C16692">
          <w:rPr>
            <w:color w:val="000000"/>
          </w:rPr>
          <w:t xml:space="preserve"> </w:t>
        </w:r>
        <w:r w:rsidR="00C16692">
          <w:rPr>
            <w:color w:val="000000"/>
          </w:rPr>
          <w:t xml:space="preserve">of </w:t>
        </w:r>
        <w:r w:rsidR="00C16692" w:rsidRPr="00C16692">
          <w:rPr>
            <w:color w:val="000000"/>
          </w:rPr>
          <w:t xml:space="preserve">homoscedasticity and sample sizes were low for </w:t>
        </w:r>
      </w:ins>
      <w:ins w:id="145" w:author="Taylor Stewart" w:date="2019-11-13T08:48:00Z">
        <w:r w:rsidR="00C16692">
          <w:rPr>
            <w:color w:val="000000"/>
          </w:rPr>
          <w:t xml:space="preserve">some </w:t>
        </w:r>
      </w:ins>
      <w:ins w:id="146" w:author="Taylor Stewart" w:date="2019-11-13T08:56:00Z">
        <w:r w:rsidR="00C16692">
          <w:rPr>
            <w:color w:val="000000"/>
          </w:rPr>
          <w:t>locations and seasons</w:t>
        </w:r>
      </w:ins>
      <w:ins w:id="147" w:author="Taylor Stewart" w:date="2019-11-13T08:47:00Z">
        <w:r w:rsidR="00C16692" w:rsidRPr="00C16692">
          <w:rPr>
            <w:color w:val="000000"/>
          </w:rPr>
          <w:t>.</w:t>
        </w:r>
      </w:ins>
      <w:ins w:id="148" w:author="Taylor Stewart" w:date="2019-11-13T08:48:00Z">
        <w:r w:rsidR="00C16692" w:rsidRPr="00C16692">
          <w:rPr>
            <w:color w:val="000000"/>
          </w:rPr>
          <w:t xml:space="preserve"> </w:t>
        </w:r>
      </w:ins>
      <w:ins w:id="149" w:author="Taylor Stewart" w:date="2019-11-13T08:50:00Z">
        <w:r w:rsidR="00C16692">
          <w:rPr>
            <w:color w:val="000000"/>
          </w:rPr>
          <w:t>Therefore, w</w:t>
        </w:r>
      </w:ins>
      <w:moveToRangeStart w:id="150" w:author="Taylor Stewart" w:date="2019-11-13T08:48:00Z" w:name="move24527316"/>
      <w:moveTo w:id="151" w:author="Taylor Stewart" w:date="2019-11-13T08:48:00Z">
        <w:del w:id="152" w:author="Taylor Stewart" w:date="2019-11-13T08:50:00Z">
          <w:r w:rsidR="00C16692" w:rsidDel="00C16692">
            <w:rPr>
              <w:color w:val="000000"/>
            </w:rPr>
            <w:delText>W</w:delText>
          </w:r>
        </w:del>
        <w:r w:rsidR="00C16692">
          <w:rPr>
            <w:color w:val="000000"/>
          </w:rPr>
          <w:t xml:space="preserve">e </w:t>
        </w:r>
        <w:r w:rsidR="00C16692" w:rsidRPr="00CB0D58">
          <w:rPr>
            <w:rFonts w:asciiTheme="majorBidi" w:hAnsiTheme="majorBidi" w:cstheme="majorBidi"/>
            <w:color w:val="000000"/>
            <w:lang w:eastAsia="zh-CN"/>
          </w:rPr>
          <w:t xml:space="preserve">used </w:t>
        </w:r>
      </w:moveTo>
      <w:ins w:id="153" w:author="Taylor Stewart" w:date="2019-11-14T19:55:00Z">
        <w:r w:rsidR="00E92996">
          <w:rPr>
            <w:rFonts w:asciiTheme="majorBidi" w:hAnsiTheme="majorBidi" w:cstheme="majorBidi"/>
            <w:color w:val="000000"/>
            <w:lang w:eastAsia="zh-CN"/>
          </w:rPr>
          <w:t xml:space="preserve">a </w:t>
        </w:r>
      </w:ins>
      <w:moveTo w:id="154" w:author="Taylor Stewart" w:date="2019-11-13T08:48:00Z">
        <w:r w:rsidR="00C16692" w:rsidRPr="00CB0D58">
          <w:rPr>
            <w:rFonts w:asciiTheme="majorBidi" w:hAnsiTheme="majorBidi" w:cstheme="majorBidi"/>
            <w:color w:val="000000"/>
            <w:lang w:eastAsia="zh-CN"/>
          </w:rPr>
          <w:t>non</w:t>
        </w:r>
      </w:moveTo>
      <w:ins w:id="155" w:author="Taylor Stewart" w:date="2019-11-13T08:48:00Z">
        <w:r w:rsidR="00C16692">
          <w:rPr>
            <w:rFonts w:asciiTheme="majorBidi" w:hAnsiTheme="majorBidi" w:cstheme="majorBidi"/>
            <w:color w:val="000000"/>
            <w:lang w:eastAsia="zh-CN"/>
          </w:rPr>
          <w:t>-</w:t>
        </w:r>
      </w:ins>
      <w:moveTo w:id="156" w:author="Taylor Stewart" w:date="2019-11-13T08:48:00Z">
        <w:r w:rsidR="00C16692" w:rsidRPr="00CB0D58">
          <w:rPr>
            <w:rFonts w:asciiTheme="majorBidi" w:hAnsiTheme="majorBidi" w:cstheme="majorBidi"/>
            <w:color w:val="000000"/>
            <w:lang w:eastAsia="zh-CN"/>
          </w:rPr>
          <w:t>parametric</w:t>
        </w:r>
        <w:r w:rsidR="00C16692" w:rsidRPr="00CB0D58">
          <w:rPr>
            <w:rFonts w:asciiTheme="majorBidi" w:hAnsiTheme="majorBidi" w:cstheme="majorBidi" w:hint="eastAsia"/>
            <w:color w:val="000000"/>
            <w:lang w:eastAsia="zh-CN"/>
          </w:rPr>
          <w:t> </w:t>
        </w:r>
        <w:del w:id="157" w:author="Taylor Stewart" w:date="2019-11-14T19:55:00Z">
          <w:r w:rsidR="00C16692" w:rsidRPr="00CB0D58" w:rsidDel="00E92996">
            <w:rPr>
              <w:rFonts w:asciiTheme="majorBidi" w:hAnsiTheme="majorBidi" w:cstheme="majorBidi"/>
              <w:color w:val="000000"/>
              <w:lang w:eastAsia="zh-CN"/>
            </w:rPr>
            <w:delText>bootstrap</w:delText>
          </w:r>
        </w:del>
      </w:moveTo>
      <w:ins w:id="158" w:author="Taylor Stewart" w:date="2019-11-14T19:55:00Z">
        <w:r w:rsidR="00E92996">
          <w:rPr>
            <w:rFonts w:asciiTheme="majorBidi" w:hAnsiTheme="majorBidi" w:cstheme="majorBidi"/>
            <w:color w:val="000000"/>
            <w:lang w:eastAsia="zh-CN"/>
          </w:rPr>
          <w:t>bootstrapping approach</w:t>
        </w:r>
      </w:ins>
      <w:moveTo w:id="159" w:author="Taylor Stewart" w:date="2019-11-13T08:48:00Z">
        <w:del w:id="160" w:author="Taylor Stewart" w:date="2019-11-14T19:55:00Z">
          <w:r w:rsidR="00C16692" w:rsidRPr="00CB0D58" w:rsidDel="00E92996">
            <w:rPr>
              <w:rFonts w:asciiTheme="majorBidi" w:hAnsiTheme="majorBidi" w:cstheme="majorBidi"/>
              <w:color w:val="000000"/>
              <w:lang w:eastAsia="zh-CN"/>
            </w:rPr>
            <w:delText>s</w:delText>
          </w:r>
        </w:del>
        <w:r w:rsidR="00C16692" w:rsidRPr="00CB0D58">
          <w:rPr>
            <w:rFonts w:asciiTheme="majorBidi" w:hAnsiTheme="majorBidi" w:cstheme="majorBidi"/>
            <w:color w:val="000000"/>
            <w:lang w:eastAsia="zh-CN"/>
          </w:rPr>
          <w:t xml:space="preserve"> to conduct our analyses.</w:t>
        </w:r>
      </w:moveTo>
      <w:moveToRangeEnd w:id="150"/>
      <w:ins w:id="161" w:author="Taylor Stewart" w:date="2019-11-13T09:22:00Z">
        <w:r w:rsidR="00DD1B99">
          <w:rPr>
            <w:rFonts w:asciiTheme="majorBidi" w:hAnsiTheme="majorBidi" w:cstheme="majorBidi"/>
            <w:color w:val="000000"/>
            <w:lang w:eastAsia="zh-CN"/>
          </w:rPr>
          <w:t xml:space="preserve"> </w:t>
        </w:r>
      </w:ins>
      <w:ins w:id="162" w:author="Taylor Stewart" w:date="2019-11-14T19:56:00Z">
        <w:r w:rsidR="00E92996">
          <w:t>W</w:t>
        </w:r>
      </w:ins>
      <w:ins w:id="163" w:author="Taylor Stewart" w:date="2019-11-13T08:57:00Z">
        <w:r w:rsidR="00C16692" w:rsidRPr="00C16692">
          <w:t xml:space="preserve">e generated a bootstrap sample by randomly selecting </w:t>
        </w:r>
      </w:ins>
      <w:ins w:id="164" w:author="Taylor Stewart" w:date="2019-11-14T19:59:00Z">
        <w:r w:rsidR="00E92996" w:rsidRPr="00E92996">
          <w:rPr>
            <w:i/>
            <w:iCs/>
            <w:rPrChange w:id="165" w:author="Taylor Stewart" w:date="2019-11-14T19:59:00Z">
              <w:rPr/>
            </w:rPrChange>
          </w:rPr>
          <w:t>n</w:t>
        </w:r>
      </w:ins>
      <w:ins w:id="166" w:author="Taylor Stewart" w:date="2019-11-14T19:58:00Z">
        <w:r w:rsidR="00E92996">
          <w:t xml:space="preserve"> </w:t>
        </w:r>
      </w:ins>
      <w:ins w:id="167" w:author="Taylor Stewart" w:date="2019-11-14T20:03:00Z">
        <w:r w:rsidR="00E92996">
          <w:t>fish</w:t>
        </w:r>
      </w:ins>
      <w:ins w:id="168" w:author="Taylor Stewart" w:date="2019-11-14T20:01:00Z">
        <w:r w:rsidR="00E92996">
          <w:t>,</w:t>
        </w:r>
      </w:ins>
      <w:ins w:id="169" w:author="Taylor Stewart" w:date="2019-11-14T19:59:00Z">
        <w:r w:rsidR="00E92996">
          <w:t xml:space="preserve"> </w:t>
        </w:r>
      </w:ins>
      <w:ins w:id="170" w:author="Taylor Stewart" w:date="2019-11-14T20:01:00Z">
        <w:r w:rsidR="00E92996" w:rsidRPr="00C16692">
          <w:t>with replacement</w:t>
        </w:r>
      </w:ins>
      <w:ins w:id="171" w:author="Taylor Stewart" w:date="2019-11-13T08:57:00Z">
        <w:r w:rsidR="00C16692" w:rsidRPr="00C16692">
          <w:t xml:space="preserve">, where </w:t>
        </w:r>
        <w:r w:rsidR="00C16692" w:rsidRPr="00E92996">
          <w:rPr>
            <w:i/>
            <w:iCs/>
            <w:rPrChange w:id="172" w:author="Taylor Stewart" w:date="2019-11-14T20:02:00Z">
              <w:rPr/>
            </w:rPrChange>
          </w:rPr>
          <w:t>n</w:t>
        </w:r>
        <w:r w:rsidR="00C16692" w:rsidRPr="00C16692">
          <w:t xml:space="preserve"> was the number of observations in the </w:t>
        </w:r>
      </w:ins>
      <w:ins w:id="173" w:author="Taylor Stewart" w:date="2019-11-14T20:01:00Z">
        <w:r w:rsidR="00E92996">
          <w:t xml:space="preserve">original </w:t>
        </w:r>
      </w:ins>
      <w:ins w:id="174" w:author="Taylor Stewart" w:date="2019-11-13T08:57:00Z">
        <w:r w:rsidR="00C16692" w:rsidRPr="00C16692">
          <w:t>data.</w:t>
        </w:r>
      </w:ins>
      <w:ins w:id="175" w:author="Taylor Stewart" w:date="2019-11-13T09:00:00Z">
        <w:r w:rsidR="00CC6682">
          <w:t xml:space="preserve"> </w:t>
        </w:r>
      </w:ins>
      <w:ins w:id="176" w:author="Taylor Stewart" w:date="2019-11-14T20:02:00Z">
        <w:r w:rsidR="00E92996">
          <w:t xml:space="preserve">Each bootstrapped </w:t>
        </w:r>
      </w:ins>
      <w:ins w:id="177" w:author="Taylor Stewart" w:date="2019-11-14T20:03:00Z">
        <w:r w:rsidR="00E92996">
          <w:t>fish</w:t>
        </w:r>
      </w:ins>
      <w:ins w:id="178" w:author="Taylor Stewart" w:date="2019-11-14T20:02:00Z">
        <w:r w:rsidR="00E92996">
          <w:t xml:space="preserve"> </w:t>
        </w:r>
      </w:ins>
      <w:ins w:id="179" w:author="Taylor Stewart" w:date="2019-11-14T20:03:00Z">
        <w:r w:rsidR="00E92996">
          <w:t xml:space="preserve">selected </w:t>
        </w:r>
      </w:ins>
      <w:ins w:id="180" w:author="Taylor Stewart" w:date="2019-11-14T20:02:00Z">
        <w:r w:rsidR="00E92996">
          <w:t xml:space="preserve">was </w:t>
        </w:r>
      </w:ins>
      <w:ins w:id="181" w:author="Taylor Stewart" w:date="2019-11-14T20:03:00Z">
        <w:r w:rsidR="00E92996">
          <w:t>randomly assigned a source, season, and location</w:t>
        </w:r>
      </w:ins>
      <w:ins w:id="182" w:author="Taylor Stewart" w:date="2019-11-14T20:04:00Z">
        <w:r w:rsidR="00E92996">
          <w:t xml:space="preserve">. </w:t>
        </w:r>
      </w:ins>
      <w:ins w:id="183" w:author="Taylor Stewart" w:date="2019-11-13T09:00:00Z">
        <w:r w:rsidR="00CC6682" w:rsidRPr="00CC6682">
          <w:t>The F</w:t>
        </w:r>
      </w:ins>
      <w:ins w:id="184" w:author="Taylor Stewart" w:date="2019-11-13T09:23:00Z">
        <w:r w:rsidR="00DD1B99">
          <w:t xml:space="preserve"> </w:t>
        </w:r>
      </w:ins>
      <w:ins w:id="185" w:author="Taylor Stewart" w:date="2019-11-13T09:24:00Z">
        <w:r w:rsidR="00DD1B99">
          <w:t>statistic</w:t>
        </w:r>
      </w:ins>
      <w:ins w:id="186" w:author="Taylor Stewart" w:date="2019-11-13T09:00:00Z">
        <w:r w:rsidR="00CC6682" w:rsidRPr="00CC6682">
          <w:t xml:space="preserve"> of the covariate (</w:t>
        </w:r>
      </w:ins>
      <w:ins w:id="187" w:author="Taylor Stewart" w:date="2019-11-13T09:02:00Z">
        <w:r w:rsidR="00CC6682">
          <w:t>length</w:t>
        </w:r>
      </w:ins>
      <w:ins w:id="188" w:author="Taylor Stewart" w:date="2019-11-13T09:00:00Z">
        <w:r w:rsidR="00CC6682" w:rsidRPr="00CC6682">
          <w:t>)</w:t>
        </w:r>
      </w:ins>
      <w:ins w:id="189" w:author="Taylor Stewart" w:date="2019-11-13T09:14:00Z">
        <w:r w:rsidR="00CC6682">
          <w:t xml:space="preserve">, </w:t>
        </w:r>
      </w:ins>
      <w:ins w:id="190" w:author="Taylor Stewart" w:date="2019-11-13T09:05:00Z">
        <w:r w:rsidR="00CC6682">
          <w:t>indepen</w:t>
        </w:r>
      </w:ins>
      <w:ins w:id="191" w:author="Taylor Stewart" w:date="2019-11-13T09:06:00Z">
        <w:r w:rsidR="00CC6682">
          <w:t>dent variables (source, season, and location),</w:t>
        </w:r>
      </w:ins>
      <w:ins w:id="192" w:author="Taylor Stewart" w:date="2019-11-13T09:14:00Z">
        <w:r w:rsidR="00CC6682">
          <w:t xml:space="preserve"> </w:t>
        </w:r>
      </w:ins>
      <w:ins w:id="193" w:author="Taylor Stewart" w:date="2019-11-13T09:00:00Z">
        <w:r w:rsidR="00CC6682" w:rsidRPr="00CC6682">
          <w:t>and their interaction</w:t>
        </w:r>
      </w:ins>
      <w:ins w:id="194" w:author="Taylor Stewart" w:date="2019-11-13T09:06:00Z">
        <w:r w:rsidR="00CC6682">
          <w:t>s</w:t>
        </w:r>
      </w:ins>
      <w:ins w:id="195" w:author="Taylor Stewart" w:date="2019-11-13T09:14:00Z">
        <w:r w:rsidR="00CC6682">
          <w:t xml:space="preserve"> (</w:t>
        </w:r>
        <w:r w:rsidR="00CC6682" w:rsidRPr="009F1887">
          <w:rPr>
            <w:i/>
            <w:iCs/>
            <w:color w:val="000000"/>
          </w:rPr>
          <w:t>i.e.,</w:t>
        </w:r>
        <w:r w:rsidR="00CC6682">
          <w:rPr>
            <w:color w:val="000000"/>
          </w:rPr>
          <w:t xml:space="preserve"> </w:t>
        </w:r>
      </w:ins>
      <w:ins w:id="196" w:author="Taylor Stewart" w:date="2019-11-13T09:15:00Z">
        <w:r w:rsidR="00CC6682">
          <w:rPr>
            <w:color w:val="000000"/>
          </w:rPr>
          <w:t xml:space="preserve">length x source, </w:t>
        </w:r>
      </w:ins>
      <w:ins w:id="197" w:author="Taylor Stewart" w:date="2019-11-13T09:16:00Z">
        <w:r w:rsidR="00CC6682">
          <w:rPr>
            <w:color w:val="000000"/>
          </w:rPr>
          <w:t>length</w:t>
        </w:r>
      </w:ins>
      <w:ins w:id="198" w:author="Taylor Stewart" w:date="2019-11-13T09:15:00Z">
        <w:r w:rsidR="00CC6682">
          <w:rPr>
            <w:color w:val="000000"/>
          </w:rPr>
          <w:t xml:space="preserve"> x season</w:t>
        </w:r>
      </w:ins>
      <w:ins w:id="199" w:author="Taylor Stewart" w:date="2019-11-13T09:16:00Z">
        <w:r w:rsidR="00CC6682">
          <w:rPr>
            <w:color w:val="000000"/>
          </w:rPr>
          <w:t xml:space="preserve">, length x location, </w:t>
        </w:r>
      </w:ins>
      <w:ins w:id="200" w:author="Taylor Stewart" w:date="2019-11-13T09:18:00Z">
        <w:r w:rsidR="009F1887">
          <w:rPr>
            <w:color w:val="000000"/>
          </w:rPr>
          <w:t xml:space="preserve">source x season, source x location, </w:t>
        </w:r>
      </w:ins>
      <w:ins w:id="201" w:author="Taylor Stewart" w:date="2019-11-13T09:19:00Z">
        <w:r w:rsidR="009F1887">
          <w:rPr>
            <w:color w:val="000000"/>
          </w:rPr>
          <w:t xml:space="preserve">location x season, length x </w:t>
        </w:r>
      </w:ins>
      <w:ins w:id="202" w:author="Taylor Stewart" w:date="2019-11-13T09:20:00Z">
        <w:r w:rsidR="009F1887">
          <w:rPr>
            <w:color w:val="000000"/>
          </w:rPr>
          <w:t xml:space="preserve">source x season, length x source x location, length x season x location, </w:t>
        </w:r>
      </w:ins>
      <w:ins w:id="203" w:author="Taylor Stewart" w:date="2019-11-13T09:19:00Z">
        <w:r w:rsidR="009F1887">
          <w:rPr>
            <w:color w:val="000000"/>
          </w:rPr>
          <w:t>source x season x location</w:t>
        </w:r>
      </w:ins>
      <w:ins w:id="204" w:author="Taylor Stewart" w:date="2019-11-13T09:21:00Z">
        <w:r w:rsidR="009F1887">
          <w:rPr>
            <w:color w:val="000000"/>
          </w:rPr>
          <w:t>, and length x source x location x season</w:t>
        </w:r>
      </w:ins>
      <w:ins w:id="205" w:author="Taylor Stewart" w:date="2019-11-13T09:15:00Z">
        <w:r w:rsidR="00CC6682">
          <w:rPr>
            <w:color w:val="000000"/>
          </w:rPr>
          <w:t>)</w:t>
        </w:r>
      </w:ins>
      <w:ins w:id="206" w:author="Taylor Stewart" w:date="2019-11-13T09:00:00Z">
        <w:r w:rsidR="00CC6682" w:rsidRPr="00CC6682">
          <w:t xml:space="preserve"> </w:t>
        </w:r>
      </w:ins>
      <w:ins w:id="207" w:author="Taylor Stewart" w:date="2019-11-13T09:06:00Z">
        <w:r w:rsidR="00CC6682">
          <w:t>were</w:t>
        </w:r>
      </w:ins>
      <w:ins w:id="208" w:author="Taylor Stewart" w:date="2019-11-13T09:00:00Z">
        <w:r w:rsidR="00CC6682" w:rsidRPr="00CC6682">
          <w:t xml:space="preserve"> </w:t>
        </w:r>
      </w:ins>
      <w:ins w:id="209" w:author="Taylor Stewart" w:date="2019-11-14T20:05:00Z">
        <w:r w:rsidR="00E92996">
          <w:t>extracted</w:t>
        </w:r>
      </w:ins>
      <w:ins w:id="210" w:author="Taylor Stewart" w:date="2019-11-13T09:00:00Z">
        <w:r w:rsidR="00CC6682" w:rsidRPr="00CC6682">
          <w:t xml:space="preserve"> from </w:t>
        </w:r>
      </w:ins>
      <w:ins w:id="211" w:author="Taylor Stewart" w:date="2019-11-14T20:05:00Z">
        <w:r w:rsidR="00E92996">
          <w:t>the</w:t>
        </w:r>
      </w:ins>
      <w:ins w:id="212" w:author="Taylor Stewart" w:date="2019-11-13T09:00:00Z">
        <w:r w:rsidR="00CC6682" w:rsidRPr="00CC6682">
          <w:t xml:space="preserve"> bootstrap sample</w:t>
        </w:r>
      </w:ins>
      <w:ins w:id="213" w:author="Taylor Stewart" w:date="2019-11-14T20:13:00Z">
        <w:r w:rsidR="00F71771">
          <w:t xml:space="preserve"> ANCOVA</w:t>
        </w:r>
      </w:ins>
      <w:ins w:id="214" w:author="Taylor Stewart" w:date="2019-11-13T09:00:00Z">
        <w:r w:rsidR="00CC6682" w:rsidRPr="00CC6682">
          <w:t xml:space="preserve">. </w:t>
        </w:r>
      </w:ins>
      <w:ins w:id="215" w:author="Taylor Stewart" w:date="2019-11-13T14:46:00Z">
        <w:r w:rsidR="000D65AA">
          <w:t xml:space="preserve">The resampling procedure </w:t>
        </w:r>
      </w:ins>
      <w:ins w:id="216" w:author="Taylor Stewart" w:date="2019-11-13T09:00:00Z">
        <w:r w:rsidR="00CC6682" w:rsidRPr="00CC6682">
          <w:t xml:space="preserve">was repeated 10,000 times to </w:t>
        </w:r>
        <w:r w:rsidR="00CC6682" w:rsidRPr="00CC6682">
          <w:lastRenderedPageBreak/>
          <w:t>create a distribution of</w:t>
        </w:r>
      </w:ins>
      <w:ins w:id="217" w:author="Taylor Stewart" w:date="2019-11-13T14:51:00Z">
        <w:r w:rsidR="000D65AA" w:rsidRPr="000D65AA">
          <w:t xml:space="preserve"> </w:t>
        </w:r>
        <w:r w:rsidR="000D65AA" w:rsidRPr="00CC6682">
          <w:t>bootstrap</w:t>
        </w:r>
        <w:r w:rsidR="000D65AA">
          <w:t>ped</w:t>
        </w:r>
      </w:ins>
      <w:ins w:id="218" w:author="Taylor Stewart" w:date="2019-11-13T09:00:00Z">
        <w:r w:rsidR="00CC6682" w:rsidRPr="00CC6682">
          <w:t xml:space="preserve"> F</w:t>
        </w:r>
      </w:ins>
      <w:ins w:id="219" w:author="Taylor Stewart" w:date="2019-11-13T09:24:00Z">
        <w:r w:rsidR="00DD1B99">
          <w:t xml:space="preserve"> statistic</w:t>
        </w:r>
      </w:ins>
      <w:ins w:id="220" w:author="Taylor Stewart" w:date="2019-11-13T14:51:00Z">
        <w:r w:rsidR="000D65AA">
          <w:t>s</w:t>
        </w:r>
      </w:ins>
      <w:ins w:id="221" w:author="Taylor Stewart" w:date="2019-11-13T09:00:00Z">
        <w:r w:rsidR="00CC6682" w:rsidRPr="00CC6682">
          <w:t xml:space="preserve"> for each variable</w:t>
        </w:r>
      </w:ins>
      <w:ins w:id="222" w:author="Taylor Stewart" w:date="2019-11-14T20:10:00Z">
        <w:r w:rsidR="00F71771">
          <w:t xml:space="preserve"> and interaction</w:t>
        </w:r>
      </w:ins>
      <w:ins w:id="223" w:author="Taylor Stewart" w:date="2019-11-13T11:43:00Z">
        <w:r w:rsidR="00E07E75">
          <w:t>.</w:t>
        </w:r>
      </w:ins>
      <w:ins w:id="224" w:author="Taylor Stewart" w:date="2019-11-13T13:29:00Z">
        <w:r w:rsidR="007B7417">
          <w:t xml:space="preserve"> </w:t>
        </w:r>
      </w:ins>
      <w:ins w:id="225" w:author="Taylor Stewart" w:date="2019-11-13T14:45:00Z">
        <w:r w:rsidR="000D65AA" w:rsidRPr="000D65AA">
          <w:t xml:space="preserve">We calculated 95th percentile </w:t>
        </w:r>
      </w:ins>
      <w:ins w:id="226" w:author="Taylor Stewart" w:date="2019-11-13T14:48:00Z">
        <w:r w:rsidR="000D65AA">
          <w:t>F statistics from</w:t>
        </w:r>
      </w:ins>
      <w:ins w:id="227" w:author="Taylor Stewart" w:date="2019-11-13T14:45:00Z">
        <w:r w:rsidR="000D65AA" w:rsidRPr="000D65AA">
          <w:t xml:space="preserve"> </w:t>
        </w:r>
      </w:ins>
      <w:ins w:id="228" w:author="Taylor Stewart" w:date="2019-11-14T20:10:00Z">
        <w:r w:rsidR="00F71771">
          <w:t>each</w:t>
        </w:r>
      </w:ins>
      <w:ins w:id="229" w:author="Taylor Stewart" w:date="2019-11-13T14:45:00Z">
        <w:r w:rsidR="000D65AA" w:rsidRPr="000D65AA">
          <w:t xml:space="preserve"> bootstrap distribution</w:t>
        </w:r>
      </w:ins>
      <w:ins w:id="230" w:author="Taylor Stewart" w:date="2019-11-13T14:57:00Z">
        <w:r w:rsidR="00EC1098">
          <w:t>.</w:t>
        </w:r>
      </w:ins>
      <w:ins w:id="231" w:author="Taylor Stewart" w:date="2019-11-13T14:45:00Z">
        <w:r w:rsidR="000D65AA" w:rsidRPr="000D65AA">
          <w:t xml:space="preserve"> </w:t>
        </w:r>
      </w:ins>
      <w:ins w:id="232" w:author="Taylor Stewart" w:date="2019-11-14T20:11:00Z">
        <w:r w:rsidR="00F71771">
          <w:t>The</w:t>
        </w:r>
      </w:ins>
      <w:ins w:id="233" w:author="Taylor Stewart" w:date="2019-11-13T14:45:00Z">
        <w:r w:rsidR="000D65AA" w:rsidRPr="000D65AA">
          <w:t xml:space="preserve"> observed F</w:t>
        </w:r>
      </w:ins>
      <w:ins w:id="234" w:author="Taylor Stewart" w:date="2019-11-13T14:49:00Z">
        <w:r w:rsidR="000D65AA">
          <w:t xml:space="preserve"> statistic</w:t>
        </w:r>
      </w:ins>
      <w:ins w:id="235" w:author="Taylor Stewart" w:date="2019-11-13T14:45:00Z">
        <w:r w:rsidR="000D65AA" w:rsidRPr="000D65AA">
          <w:t xml:space="preserve"> </w:t>
        </w:r>
      </w:ins>
      <w:ins w:id="236" w:author="Taylor Stewart" w:date="2019-11-13T14:57:00Z">
        <w:r w:rsidR="00EC1098" w:rsidRPr="000D65AA">
          <w:t xml:space="preserve">from </w:t>
        </w:r>
      </w:ins>
      <w:ins w:id="237" w:author="Taylor Stewart" w:date="2019-11-14T20:14:00Z">
        <w:r w:rsidR="00F71771">
          <w:t>the</w:t>
        </w:r>
      </w:ins>
      <w:ins w:id="238" w:author="Taylor Stewart" w:date="2019-11-13T14:57:00Z">
        <w:r w:rsidR="00EC1098" w:rsidRPr="000D65AA">
          <w:t xml:space="preserve"> ANCOVA of the original data </w:t>
        </w:r>
      </w:ins>
      <w:ins w:id="239" w:author="Taylor Stewart" w:date="2019-11-13T14:45:00Z">
        <w:r w:rsidR="000D65AA" w:rsidRPr="000D65AA">
          <w:t xml:space="preserve">was </w:t>
        </w:r>
      </w:ins>
      <w:ins w:id="240" w:author="Taylor Stewart" w:date="2019-11-13T14:49:00Z">
        <w:r w:rsidR="000D65AA">
          <w:t>determi</w:t>
        </w:r>
      </w:ins>
      <w:ins w:id="241" w:author="Taylor Stewart" w:date="2019-11-13T14:50:00Z">
        <w:r w:rsidR="000D65AA">
          <w:t xml:space="preserve">ned statistically </w:t>
        </w:r>
      </w:ins>
      <w:ins w:id="242" w:author="Taylor Stewart" w:date="2019-11-13T14:45:00Z">
        <w:r w:rsidR="000D65AA" w:rsidRPr="000D65AA">
          <w:t>significant</w:t>
        </w:r>
      </w:ins>
      <w:ins w:id="243" w:author="Taylor Stewart" w:date="2019-11-13T14:50:00Z">
        <w:r w:rsidR="000D65AA">
          <w:t xml:space="preserve"> </w:t>
        </w:r>
      </w:ins>
      <w:ins w:id="244" w:author="Taylor Stewart" w:date="2019-11-13T14:45:00Z">
        <w:r w:rsidR="000D65AA" w:rsidRPr="000D65AA">
          <w:t xml:space="preserve">if </w:t>
        </w:r>
      </w:ins>
      <w:ins w:id="245" w:author="Taylor Stewart" w:date="2019-11-14T20:21:00Z">
        <w:r w:rsidR="00C53F7C">
          <w:t>fell a</w:t>
        </w:r>
      </w:ins>
      <w:ins w:id="246" w:author="Taylor Stewart" w:date="2019-11-14T20:22:00Z">
        <w:r w:rsidR="00C53F7C">
          <w:t xml:space="preserve">bove </w:t>
        </w:r>
      </w:ins>
      <w:ins w:id="247" w:author="Taylor Stewart" w:date="2019-11-13T14:45:00Z">
        <w:r w:rsidR="000D65AA" w:rsidRPr="000D65AA">
          <w:t>the 95th percentile of the bootstrap distribution of F</w:t>
        </w:r>
      </w:ins>
      <w:ins w:id="248" w:author="Taylor Stewart" w:date="2019-11-13T14:49:00Z">
        <w:r w:rsidR="000D65AA">
          <w:t xml:space="preserve"> statistic</w:t>
        </w:r>
      </w:ins>
      <w:ins w:id="249" w:author="Taylor Stewart" w:date="2019-11-13T14:50:00Z">
        <w:r w:rsidR="000D65AA">
          <w:t>s</w:t>
        </w:r>
      </w:ins>
      <w:ins w:id="250" w:author="Taylor Stewart" w:date="2019-11-13T14:45:00Z">
        <w:r w:rsidR="000D65AA" w:rsidRPr="000D65AA">
          <w:t>.</w:t>
        </w:r>
      </w:ins>
      <w:moveFromRangeStart w:id="251" w:author="Taylor Stewart" w:date="2019-11-13T08:48:00Z" w:name="move24527316"/>
      <w:moveFrom w:id="252" w:author="Taylor Stewart" w:date="2019-11-13T08:48:00Z">
        <w:ins w:id="253" w:author="Ellen Marsden" w:date="2019-10-04T17:00:00Z">
          <w:del w:id="254" w:author="Taylor Stewart" w:date="2019-11-13T09:22:00Z">
            <w:r w:rsidR="00A821DB" w:rsidDel="00DD1B99">
              <w:rPr>
                <w:color w:val="000000"/>
              </w:rPr>
              <w:delText>W</w:delText>
            </w:r>
          </w:del>
        </w:ins>
        <w:ins w:id="255" w:author="Ellen Marsden" w:date="2019-10-04T16:58:00Z">
          <w:del w:id="256" w:author="Taylor Stewart" w:date="2019-11-13T09:22:00Z">
            <w:r w:rsidR="00897FA5" w:rsidDel="00DD1B99">
              <w:rPr>
                <w:color w:val="000000"/>
              </w:rPr>
              <w:delText xml:space="preserve">e </w:delText>
            </w:r>
          </w:del>
        </w:ins>
        <w:ins w:id="257" w:author="Ellen Marsden" w:date="2019-10-09T10:52:00Z">
          <w:del w:id="258" w:author="Taylor Stewart" w:date="2019-11-13T09:22:00Z">
            <w:r w:rsidR="002731F1" w:rsidRPr="00CB0D58" w:rsidDel="00DD1B99">
              <w:rPr>
                <w:rFonts w:asciiTheme="majorBidi" w:hAnsiTheme="majorBidi" w:cstheme="majorBidi"/>
                <w:color w:val="000000"/>
                <w:lang w:eastAsia="zh-CN"/>
              </w:rPr>
              <w:delText>used nonparametric</w:delText>
            </w:r>
            <w:r w:rsidR="002731F1" w:rsidRPr="00CB0D58" w:rsidDel="00DD1B99">
              <w:rPr>
                <w:rFonts w:asciiTheme="majorBidi" w:hAnsiTheme="majorBidi" w:cstheme="majorBidi" w:hint="eastAsia"/>
                <w:color w:val="000000"/>
                <w:lang w:eastAsia="zh-CN"/>
              </w:rPr>
              <w:delText> </w:delText>
            </w:r>
            <w:r w:rsidR="002731F1" w:rsidRPr="00CB0D58" w:rsidDel="00DD1B99">
              <w:rPr>
                <w:rFonts w:asciiTheme="majorBidi" w:hAnsiTheme="majorBidi" w:cstheme="majorBidi"/>
                <w:color w:val="000000"/>
                <w:lang w:eastAsia="zh-CN"/>
              </w:rPr>
              <w:delText xml:space="preserve">bootstraps to conduct our analyses. </w:delText>
            </w:r>
          </w:del>
        </w:ins>
      </w:moveFrom>
      <w:moveFromRangeEnd w:id="251"/>
      <w:ins w:id="259" w:author="Ellen Marsden" w:date="2019-10-09T10:52:00Z">
        <w:del w:id="260" w:author="Taylor Stewart" w:date="2019-11-13T08:33:00Z">
          <w:r w:rsidR="002731F1" w:rsidRPr="00CB0D58" w:rsidDel="00C30849">
            <w:rPr>
              <w:rFonts w:asciiTheme="majorBidi" w:hAnsiTheme="majorBidi" w:cstheme="majorBidi"/>
              <w:color w:val="000000"/>
              <w:lang w:eastAsia="zh-CN"/>
            </w:rPr>
            <w:delText>Data are available</w:delText>
          </w:r>
          <w:r w:rsidR="002731F1" w:rsidRPr="00CB0D58" w:rsidDel="00C30849">
            <w:rPr>
              <w:rFonts w:asciiTheme="majorBidi" w:hAnsiTheme="majorBidi" w:cstheme="majorBidi" w:hint="eastAsia"/>
              <w:color w:val="000000"/>
              <w:lang w:eastAsia="zh-CN"/>
            </w:rPr>
            <w:delText> </w:delText>
          </w:r>
          <w:r w:rsidR="002731F1" w:rsidRPr="00CB0D58" w:rsidDel="00C30849">
            <w:rPr>
              <w:rFonts w:asciiTheme="majorBidi" w:hAnsiTheme="majorBidi" w:cstheme="majorBidi"/>
              <w:color w:val="000000"/>
              <w:lang w:eastAsia="zh-CN"/>
            </w:rPr>
            <w:delText>online</w:delText>
          </w:r>
        </w:del>
      </w:ins>
      <w:ins w:id="261" w:author="Ellen Marsden" w:date="2019-11-05T13:05:00Z">
        <w:del w:id="262" w:author="Taylor Stewart" w:date="2019-11-13T08:33:00Z">
          <w:r w:rsidR="00961454" w:rsidDel="00C30849">
            <w:rPr>
              <w:rFonts w:asciiTheme="majorBidi" w:hAnsiTheme="majorBidi" w:cstheme="majorBidi"/>
              <w:color w:val="000000"/>
              <w:lang w:eastAsia="zh-CN"/>
            </w:rPr>
            <w:delText xml:space="preserve"> (**).</w:delText>
          </w:r>
        </w:del>
      </w:ins>
    </w:p>
    <w:p w14:paraId="70449F5C" w14:textId="3DEDD499" w:rsidR="009304D0" w:rsidRPr="009304D0" w:rsidRDefault="000D65AA" w:rsidP="00E92996">
      <w:pPr>
        <w:spacing w:line="480" w:lineRule="auto"/>
      </w:pPr>
      <w:ins w:id="263" w:author="Taylor Stewart" w:date="2019-11-13T14:52:00Z">
        <w:r>
          <w:rPr>
            <w:color w:val="000000"/>
          </w:rPr>
          <w:t xml:space="preserve"> </w:t>
        </w:r>
      </w:ins>
      <w:r w:rsidR="00897FA5">
        <w:rPr>
          <w:color w:val="000000"/>
        </w:rPr>
        <w:t xml:space="preserve">All </w:t>
      </w:r>
      <w:r>
        <w:rPr>
          <w:color w:val="000000"/>
        </w:rPr>
        <w:t>analyses</w:t>
      </w:r>
      <w:r w:rsidR="00897FA5">
        <w:rPr>
          <w:color w:val="000000"/>
        </w:rPr>
        <w:t xml:space="preserve"> were conducted using</w:t>
      </w:r>
      <w:del w:id="264" w:author="Ellen Marsden" w:date="2019-10-03T09:18:00Z">
        <w:r w:rsidR="002341CA" w:rsidDel="00633D8D">
          <w:rPr>
            <w:color w:val="000000"/>
          </w:rPr>
          <w:delText>A</w:delText>
        </w:r>
      </w:del>
      <w:del w:id="265" w:author="Ellen Marsden" w:date="2019-10-04T16:57:00Z">
        <w:r w:rsidR="009304D0" w:rsidRPr="009304D0" w:rsidDel="00897FA5">
          <w:rPr>
            <w:color w:val="000000"/>
          </w:rPr>
          <w:delText xml:space="preserve"> Tukey </w:delText>
        </w:r>
        <w:r w:rsidR="002341CA" w:rsidDel="00897FA5">
          <w:rPr>
            <w:color w:val="000000"/>
          </w:rPr>
          <w:delText>pairwise comparison was made with</w:delText>
        </w:r>
        <w:r w:rsidR="009304D0" w:rsidRPr="009304D0" w:rsidDel="00897FA5">
          <w:rPr>
            <w:color w:val="000000"/>
          </w:rPr>
          <w:delText xml:space="preserve"> mcp</w:delText>
        </w:r>
        <w:r w:rsidR="00A70BE8" w:rsidDel="00897FA5">
          <w:rPr>
            <w:color w:val="000000"/>
          </w:rPr>
          <w:delText>()</w:delText>
        </w:r>
        <w:r w:rsidR="002341CA" w:rsidDel="00897FA5">
          <w:rPr>
            <w:color w:val="000000"/>
          </w:rPr>
          <w:delText xml:space="preserve"> </w:delText>
        </w:r>
        <w:r w:rsidR="009304D0" w:rsidRPr="009304D0" w:rsidDel="00897FA5">
          <w:rPr>
            <w:color w:val="000000"/>
          </w:rPr>
          <w:delText>from</w:delText>
        </w:r>
      </w:del>
      <w:r w:rsidR="009304D0" w:rsidRPr="009304D0">
        <w:rPr>
          <w:color w:val="000000"/>
        </w:rPr>
        <w:t xml:space="preserve"> </w:t>
      </w:r>
      <w:del w:id="266" w:author="Ellen Marsden" w:date="2019-10-04T16:58:00Z">
        <w:r w:rsidR="009304D0" w:rsidRPr="009304D0" w:rsidDel="00897FA5">
          <w:rPr>
            <w:color w:val="000000"/>
          </w:rPr>
          <w:delText xml:space="preserve">the multcomp package v1.4-10 in </w:delText>
        </w:r>
      </w:del>
      <w:r w:rsidR="009304D0" w:rsidRPr="009304D0">
        <w:rPr>
          <w:color w:val="000000"/>
        </w:rPr>
        <w:t>the R</w:t>
      </w:r>
      <w:r w:rsidR="000A2F99">
        <w:rPr>
          <w:color w:val="000000"/>
        </w:rPr>
        <w:t xml:space="preserve"> </w:t>
      </w:r>
      <w:r w:rsidR="009304D0" w:rsidRPr="009304D0">
        <w:rPr>
          <w:color w:val="000000"/>
        </w:rPr>
        <w:t>statistical environment v3.</w:t>
      </w:r>
      <w:r w:rsidR="00315A36">
        <w:rPr>
          <w:color w:val="000000"/>
        </w:rPr>
        <w:t>6</w:t>
      </w:r>
      <w:r w:rsidR="009304D0" w:rsidRPr="009304D0">
        <w:rPr>
          <w:color w:val="000000"/>
        </w:rPr>
        <w:t>.</w:t>
      </w:r>
      <w:r w:rsidR="00315A36">
        <w:rPr>
          <w:color w:val="000000"/>
        </w:rPr>
        <w:t>1</w:t>
      </w:r>
      <w:r w:rsidR="009304D0" w:rsidRPr="009304D0">
        <w:rPr>
          <w:color w:val="000000"/>
        </w:rPr>
        <w:t>. (R Core Team, 201</w:t>
      </w:r>
      <w:r w:rsidR="00315A36">
        <w:rPr>
          <w:color w:val="000000"/>
        </w:rPr>
        <w:t>9</w:t>
      </w:r>
      <w:r w:rsidR="009304D0" w:rsidRPr="009304D0">
        <w:rPr>
          <w:color w:val="000000"/>
        </w:rPr>
        <w:t>).</w:t>
      </w:r>
    </w:p>
    <w:p w14:paraId="13A291DF" w14:textId="77777777" w:rsidR="00135C3E" w:rsidRDefault="00135C3E" w:rsidP="00D94C22">
      <w:pPr>
        <w:spacing w:line="480" w:lineRule="auto"/>
        <w:rPr>
          <w:b/>
        </w:rPr>
      </w:pPr>
    </w:p>
    <w:p w14:paraId="5EC2DED1" w14:textId="77777777" w:rsidR="00C030C2" w:rsidRPr="00C030C2" w:rsidRDefault="00C030C2" w:rsidP="009A0263">
      <w:pPr>
        <w:spacing w:line="480" w:lineRule="auto"/>
        <w:outlineLvl w:val="0"/>
      </w:pPr>
      <w:r w:rsidRPr="00C030C2">
        <w:rPr>
          <w:b/>
          <w:bCs/>
          <w:color w:val="000000"/>
        </w:rPr>
        <w:t>Results</w:t>
      </w:r>
    </w:p>
    <w:p w14:paraId="74EAEAB7" w14:textId="580B82EF" w:rsidR="00C030C2" w:rsidRDefault="00C030C2" w:rsidP="00C030C2">
      <w:pPr>
        <w:spacing w:line="480" w:lineRule="auto"/>
      </w:pPr>
      <w:del w:id="267" w:author="Taylor Stewart" w:date="2019-11-13T13:29:00Z">
        <w:r w:rsidDel="007B7417">
          <w:delText>A total of 197</w:delText>
        </w:r>
      </w:del>
      <w:ins w:id="268" w:author="Taylor Stewart" w:date="2019-11-13T13:29:00Z">
        <w:r w:rsidR="007B7417">
          <w:t>One</w:t>
        </w:r>
      </w:ins>
      <w:ins w:id="269" w:author="Taylor Stewart" w:date="2019-11-13T13:30:00Z">
        <w:r w:rsidR="007B7417">
          <w:t>-</w:t>
        </w:r>
      </w:ins>
      <w:ins w:id="270" w:author="Taylor Stewart" w:date="2019-11-13T13:29:00Z">
        <w:r w:rsidR="007B7417">
          <w:t>hund</w:t>
        </w:r>
      </w:ins>
      <w:ins w:id="271" w:author="Taylor Stewart" w:date="2019-11-13T13:30:00Z">
        <w:r w:rsidR="007B7417">
          <w:t>red and ninety-seven</w:t>
        </w:r>
      </w:ins>
      <w:r>
        <w:t xml:space="preserve"> juvenile lake trout (8</w:t>
      </w:r>
      <w:r w:rsidR="00B36024">
        <w:t>6</w:t>
      </w:r>
      <w:r>
        <w:t xml:space="preserve"> wild and 11</w:t>
      </w:r>
      <w:r w:rsidR="00B36024">
        <w:t>1</w:t>
      </w:r>
      <w:r>
        <w:t xml:space="preserve"> stocked, including </w:t>
      </w:r>
      <w:r w:rsidR="0070206F">
        <w:t xml:space="preserve">15 </w:t>
      </w:r>
      <w:r>
        <w:t>hatchery</w:t>
      </w:r>
      <w:r w:rsidR="0070206F">
        <w:t>-</w:t>
      </w:r>
      <w:r>
        <w:t>sample</w:t>
      </w:r>
      <w:r w:rsidR="0070206F">
        <w:t>d fish</w:t>
      </w:r>
      <w:r>
        <w:t xml:space="preserve">) </w:t>
      </w:r>
      <w:del w:id="272" w:author="Taylor Stewart" w:date="2019-11-13T14:53:00Z">
        <w:r w:rsidDel="000D65AA">
          <w:delText>w</w:delText>
        </w:r>
        <w:r w:rsidR="007C5532" w:rsidDel="000D65AA">
          <w:delText>as</w:delText>
        </w:r>
        <w:r w:rsidDel="000D65AA">
          <w:delText xml:space="preserve"> </w:delText>
        </w:r>
      </w:del>
      <w:ins w:id="273" w:author="Taylor Stewart" w:date="2019-11-13T14:53:00Z">
        <w:r w:rsidR="000D65AA">
          <w:t xml:space="preserve">were </w:t>
        </w:r>
      </w:ins>
      <w:r>
        <w:t xml:space="preserve">analyzed for </w:t>
      </w:r>
      <w:r w:rsidR="00D92C59">
        <w:t>MPTLC</w:t>
      </w:r>
      <w:ins w:id="274" w:author="Ellen Marsden" w:date="2019-11-05T13:16:00Z">
        <w:r w:rsidR="00837BED">
          <w:t xml:space="preserve"> (Table 1)</w:t>
        </w:r>
      </w:ins>
      <w:r>
        <w:t xml:space="preserve">. </w:t>
      </w:r>
      <w:ins w:id="275" w:author="Ellen Marsden" w:date="2019-10-03T11:32:00Z">
        <w:r w:rsidR="00241228">
          <w:t>The overall a</w:t>
        </w:r>
      </w:ins>
      <w:del w:id="276" w:author="Ellen Marsden" w:date="2019-10-03T11:32:00Z">
        <w:r w:rsidDel="00241228">
          <w:delText>A</w:delText>
        </w:r>
      </w:del>
      <w:r>
        <w:t xml:space="preserve">verage (± SD) </w:t>
      </w:r>
      <w:r w:rsidR="002019A4">
        <w:t xml:space="preserve">MPTLC </w:t>
      </w:r>
      <w:r>
        <w:t xml:space="preserve">content was 15.2 ± 7.1% of dry mass for stocked fish in the lake and 17.0 ± 6.8% for wild fish. </w:t>
      </w:r>
      <w:r w:rsidR="00D92C59">
        <w:t>MPTLC</w:t>
      </w:r>
      <w:r>
        <w:t xml:space="preserve"> of lake trout from the hatchery was 35.1 ± 2.9</w:t>
      </w:r>
      <w:r w:rsidR="0070206F">
        <w:t>%</w:t>
      </w:r>
      <w:r>
        <w:t xml:space="preserve"> of dry mass. </w:t>
      </w:r>
    </w:p>
    <w:p w14:paraId="733B52CF" w14:textId="77777777" w:rsidR="00C030C2" w:rsidRDefault="00C030C2" w:rsidP="00C030C2">
      <w:pPr>
        <w:spacing w:line="480" w:lineRule="auto"/>
      </w:pPr>
    </w:p>
    <w:p w14:paraId="4DAEA44C" w14:textId="19B58600" w:rsidR="007D676D" w:rsidDel="000B4FA7" w:rsidRDefault="000B4FA7" w:rsidP="00F1559D">
      <w:pPr>
        <w:spacing w:line="480" w:lineRule="auto"/>
        <w:rPr>
          <w:del w:id="277" w:author="Ellen Marsden" w:date="2019-10-10T16:22:00Z"/>
          <w:color w:val="000000"/>
        </w:rPr>
      </w:pPr>
      <w:ins w:id="278" w:author="Taylor Stewart" w:date="2019-11-16T10:40:00Z">
        <w:r>
          <w:rPr>
            <w:color w:val="000000"/>
          </w:rPr>
          <w:t xml:space="preserve">All significant main effects were confounded </w:t>
        </w:r>
      </w:ins>
      <w:ins w:id="279" w:author="Taylor Stewart" w:date="2019-11-16T10:52:00Z">
        <w:r w:rsidR="00BE20B3">
          <w:rPr>
            <w:color w:val="000000"/>
          </w:rPr>
          <w:t>with</w:t>
        </w:r>
      </w:ins>
      <w:ins w:id="280" w:author="Taylor Stewart" w:date="2019-11-16T10:40:00Z">
        <w:r>
          <w:rPr>
            <w:color w:val="000000"/>
          </w:rPr>
          <w:t xml:space="preserve"> interaction effects and do not allow for interpretation.</w:t>
        </w:r>
        <w:r>
          <w:t xml:space="preserve"> </w:t>
        </w:r>
      </w:ins>
      <w:ins w:id="281" w:author="Taylor Stewart" w:date="2019-11-15T09:09:00Z">
        <w:r w:rsidR="00B36A71">
          <w:t>We found s</w:t>
        </w:r>
      </w:ins>
      <w:ins w:id="282" w:author="Ellen Marsden" w:date="2019-10-03T09:19:00Z">
        <w:del w:id="283" w:author="Taylor Stewart" w:date="2019-11-13T13:44:00Z">
          <w:r w:rsidR="00633D8D" w:rsidDel="00AF1721">
            <w:delText>The only s</w:delText>
          </w:r>
        </w:del>
        <w:r w:rsidR="00633D8D">
          <w:t>ignificant</w:t>
        </w:r>
      </w:ins>
      <w:ins w:id="284" w:author="Ellen Marsden" w:date="2019-10-03T09:09:00Z">
        <w:r w:rsidR="007731B6">
          <w:t xml:space="preserve"> </w:t>
        </w:r>
      </w:ins>
      <w:ins w:id="285" w:author="Ellen Marsden" w:date="2019-10-03T09:08:00Z">
        <w:r w:rsidR="007731B6">
          <w:t>interactio</w:t>
        </w:r>
      </w:ins>
      <w:ins w:id="286" w:author="Ellen Marsden" w:date="2019-10-03T09:22:00Z">
        <w:r w:rsidR="00633D8D">
          <w:t>n</w:t>
        </w:r>
      </w:ins>
      <w:ins w:id="287" w:author="Taylor Stewart" w:date="2019-11-15T09:09:00Z">
        <w:r w:rsidR="00B36A71">
          <w:t xml:space="preserve"> effects</w:t>
        </w:r>
      </w:ins>
      <w:ins w:id="288" w:author="Ellen Marsden" w:date="2019-10-03T09:22:00Z">
        <w:del w:id="289" w:author="Taylor Stewart" w:date="2019-11-15T09:09:00Z">
          <w:r w:rsidR="00633D8D" w:rsidDel="00B36A71">
            <w:delText>s</w:delText>
          </w:r>
        </w:del>
        <w:r w:rsidR="00633D8D">
          <w:t xml:space="preserve"> </w:t>
        </w:r>
        <w:del w:id="290" w:author="Taylor Stewart" w:date="2019-11-15T09:09:00Z">
          <w:r w:rsidR="00633D8D" w:rsidDel="00B36A71">
            <w:delText>were</w:delText>
          </w:r>
        </w:del>
      </w:ins>
      <w:ins w:id="291" w:author="Taylor Stewart" w:date="2019-11-15T09:09:00Z">
        <w:r w:rsidR="00B36A71">
          <w:t>between</w:t>
        </w:r>
      </w:ins>
      <w:ins w:id="292" w:author="Ellen Marsden" w:date="2019-10-03T09:09:00Z">
        <w:r w:rsidR="007731B6">
          <w:rPr>
            <w:color w:val="000000"/>
          </w:rPr>
          <w:t xml:space="preserve"> </w:t>
        </w:r>
      </w:ins>
      <w:ins w:id="293" w:author="Taylor Stewart" w:date="2019-11-15T09:10:00Z">
        <w:r w:rsidR="00B36A71">
          <w:rPr>
            <w:color w:val="000000"/>
          </w:rPr>
          <w:t xml:space="preserve">MPTLC in </w:t>
        </w:r>
      </w:ins>
      <w:ins w:id="294" w:author="Ellen Marsden" w:date="2019-10-03T09:20:00Z">
        <w:del w:id="295" w:author="Taylor Stewart" w:date="2019-11-15T09:01:00Z">
          <w:r w:rsidR="00633D8D" w:rsidDel="00504AAC">
            <w:rPr>
              <w:color w:val="000000"/>
            </w:rPr>
            <w:delText xml:space="preserve">length </w:delText>
          </w:r>
        </w:del>
      </w:ins>
      <w:ins w:id="296" w:author="Ellen Marsden" w:date="2019-10-03T09:21:00Z">
        <w:del w:id="297" w:author="Taylor Stewart" w:date="2019-11-15T09:01:00Z">
          <w:r w:rsidR="00633D8D" w:rsidDel="00504AAC">
            <w:rPr>
              <w:color w:val="000000"/>
            </w:rPr>
            <w:delText>x</w:delText>
          </w:r>
        </w:del>
      </w:ins>
      <w:ins w:id="298" w:author="Ellen Marsden" w:date="2019-10-03T09:20:00Z">
        <w:del w:id="299" w:author="Taylor Stewart" w:date="2019-11-15T09:01:00Z">
          <w:r w:rsidR="00633D8D" w:rsidDel="00504AAC">
            <w:rPr>
              <w:color w:val="000000"/>
            </w:rPr>
            <w:delText xml:space="preserve"> source</w:delText>
          </w:r>
        </w:del>
      </w:ins>
      <w:ins w:id="300" w:author="Ellen Marsden" w:date="2019-10-03T09:22:00Z">
        <w:del w:id="301" w:author="Taylor Stewart" w:date="2019-11-15T09:01:00Z">
          <w:r w:rsidR="00633D8D" w:rsidDel="00504AAC">
            <w:rPr>
              <w:color w:val="000000"/>
            </w:rPr>
            <w:delText xml:space="preserve"> (</w:delText>
          </w:r>
        </w:del>
      </w:ins>
      <w:ins w:id="302" w:author="Ellen Marsden" w:date="2019-10-03T09:23:00Z">
        <w:del w:id="303" w:author="Taylor Stewart" w:date="2019-11-15T09:01:00Z">
          <w:r w:rsidR="00633D8D" w:rsidDel="00504AAC">
            <w:rPr>
              <w:color w:val="000000"/>
            </w:rPr>
            <w:delText>p &lt; 0.00001)</w:delText>
          </w:r>
        </w:del>
      </w:ins>
      <w:ins w:id="304" w:author="Ellen Marsden" w:date="2019-10-03T09:22:00Z">
        <w:del w:id="305" w:author="Taylor Stewart" w:date="2019-11-13T13:43:00Z">
          <w:r w:rsidR="00633D8D" w:rsidDel="00AF1721">
            <w:rPr>
              <w:color w:val="000000"/>
            </w:rPr>
            <w:delText xml:space="preserve"> and </w:delText>
          </w:r>
        </w:del>
        <w:r w:rsidR="00633D8D">
          <w:rPr>
            <w:color w:val="000000"/>
          </w:rPr>
          <w:t xml:space="preserve">length </w:t>
        </w:r>
      </w:ins>
      <w:ins w:id="306" w:author="Taylor Stewart" w:date="2019-11-15T09:09:00Z">
        <w:r w:rsidR="00B36A71">
          <w:rPr>
            <w:color w:val="000000"/>
          </w:rPr>
          <w:t>and</w:t>
        </w:r>
      </w:ins>
      <w:ins w:id="307" w:author="Ellen Marsden" w:date="2019-10-03T09:22:00Z">
        <w:del w:id="308" w:author="Taylor Stewart" w:date="2019-11-15T09:09:00Z">
          <w:r w:rsidR="00633D8D" w:rsidDel="00B36A71">
            <w:rPr>
              <w:color w:val="000000"/>
            </w:rPr>
            <w:delText>x</w:delText>
          </w:r>
        </w:del>
        <w:r w:rsidR="00633D8D">
          <w:rPr>
            <w:color w:val="000000"/>
          </w:rPr>
          <w:t xml:space="preserve"> season (</w:t>
        </w:r>
        <w:r w:rsidR="00633D8D" w:rsidRPr="00DE3DA3">
          <w:rPr>
            <w:color w:val="000000"/>
          </w:rPr>
          <w:t>p</w:t>
        </w:r>
      </w:ins>
      <w:ins w:id="309" w:author="Ellen Marsden" w:date="2019-10-03T09:23:00Z">
        <w:r w:rsidR="00633D8D" w:rsidRPr="00DE3DA3">
          <w:rPr>
            <w:color w:val="000000"/>
          </w:rPr>
          <w:t xml:space="preserve"> &lt;</w:t>
        </w:r>
      </w:ins>
      <w:ins w:id="310" w:author="Ellen Marsden" w:date="2019-10-03T09:22:00Z">
        <w:r w:rsidR="00633D8D" w:rsidRPr="00DE3DA3">
          <w:rPr>
            <w:color w:val="000000"/>
          </w:rPr>
          <w:t xml:space="preserve"> 0.0</w:t>
        </w:r>
      </w:ins>
      <w:ins w:id="311" w:author="Taylor Stewart" w:date="2019-11-16T09:36:00Z">
        <w:r w:rsidR="00650045">
          <w:rPr>
            <w:color w:val="000000"/>
          </w:rPr>
          <w:t>1</w:t>
        </w:r>
      </w:ins>
      <w:ins w:id="312" w:author="Ellen Marsden" w:date="2019-10-03T09:23:00Z">
        <w:del w:id="313" w:author="Taylor Stewart" w:date="2019-11-16T09:36:00Z">
          <w:r w:rsidR="00633D8D" w:rsidRPr="00DE3DA3" w:rsidDel="00650045">
            <w:rPr>
              <w:color w:val="000000"/>
            </w:rPr>
            <w:delText>1</w:delText>
          </w:r>
        </w:del>
      </w:ins>
      <w:ins w:id="314" w:author="Taylor Stewart" w:date="2019-11-13T13:43:00Z">
        <w:r w:rsidR="00AF1721">
          <w:rPr>
            <w:color w:val="000000"/>
          </w:rPr>
          <w:t xml:space="preserve">), </w:t>
        </w:r>
      </w:ins>
      <w:ins w:id="315" w:author="Taylor Stewart" w:date="2019-11-15T09:01:00Z">
        <w:r w:rsidR="00504AAC">
          <w:rPr>
            <w:color w:val="000000"/>
          </w:rPr>
          <w:t xml:space="preserve">length </w:t>
        </w:r>
      </w:ins>
      <w:ins w:id="316" w:author="Taylor Stewart" w:date="2019-11-15T09:09:00Z">
        <w:r w:rsidR="00B36A71">
          <w:rPr>
            <w:color w:val="000000"/>
          </w:rPr>
          <w:t>and</w:t>
        </w:r>
      </w:ins>
      <w:ins w:id="317" w:author="Taylor Stewart" w:date="2019-11-15T09:01:00Z">
        <w:r w:rsidR="00504AAC">
          <w:rPr>
            <w:color w:val="000000"/>
          </w:rPr>
          <w:t xml:space="preserve"> source (</w:t>
        </w:r>
        <w:r w:rsidR="00504AAC" w:rsidRPr="00DE3DA3">
          <w:rPr>
            <w:color w:val="000000"/>
          </w:rPr>
          <w:t>p &lt; 0.0001</w:t>
        </w:r>
        <w:r w:rsidR="00504AAC">
          <w:rPr>
            <w:color w:val="000000"/>
          </w:rPr>
          <w:t xml:space="preserve">), </w:t>
        </w:r>
      </w:ins>
      <w:ins w:id="318" w:author="Taylor Stewart" w:date="2019-11-13T13:43:00Z">
        <w:r w:rsidR="00AF1721">
          <w:rPr>
            <w:color w:val="000000"/>
          </w:rPr>
          <w:t xml:space="preserve">and season </w:t>
        </w:r>
      </w:ins>
      <w:ins w:id="319" w:author="Taylor Stewart" w:date="2019-11-15T09:09:00Z">
        <w:r w:rsidR="00B36A71">
          <w:rPr>
            <w:color w:val="000000"/>
          </w:rPr>
          <w:t>and</w:t>
        </w:r>
      </w:ins>
      <w:ins w:id="320" w:author="Taylor Stewart" w:date="2019-11-13T13:43:00Z">
        <w:r w:rsidR="00AF1721">
          <w:rPr>
            <w:color w:val="000000"/>
          </w:rPr>
          <w:t xml:space="preserve"> location</w:t>
        </w:r>
      </w:ins>
      <w:ins w:id="321" w:author="Taylor Stewart" w:date="2019-11-13T13:44:00Z">
        <w:r w:rsidR="00AF1721">
          <w:rPr>
            <w:color w:val="000000"/>
          </w:rPr>
          <w:t xml:space="preserve"> (</w:t>
        </w:r>
        <w:r w:rsidR="00AF1721" w:rsidRPr="00DE3DA3">
          <w:rPr>
            <w:color w:val="000000"/>
          </w:rPr>
          <w:t xml:space="preserve">p &lt; </w:t>
        </w:r>
      </w:ins>
      <w:ins w:id="322" w:author="Taylor Stewart" w:date="2019-11-16T08:48:00Z">
        <w:r w:rsidR="00DE3DA3">
          <w:rPr>
            <w:color w:val="000000"/>
          </w:rPr>
          <w:t>0.01</w:t>
        </w:r>
      </w:ins>
      <w:ins w:id="323" w:author="Ellen Marsden" w:date="2019-10-03T09:26:00Z">
        <w:r w:rsidR="00633D8D">
          <w:rPr>
            <w:color w:val="000000"/>
          </w:rPr>
          <w:t>; Figur</w:t>
        </w:r>
      </w:ins>
      <w:ins w:id="324" w:author="Taylor Stewart" w:date="2019-11-15T09:01:00Z">
        <w:r w:rsidR="00504AAC">
          <w:rPr>
            <w:color w:val="000000"/>
          </w:rPr>
          <w:t>e</w:t>
        </w:r>
      </w:ins>
      <w:ins w:id="325" w:author="Taylor Stewart" w:date="2019-11-16T10:18:00Z">
        <w:r w:rsidR="00892CE1">
          <w:rPr>
            <w:color w:val="000000"/>
          </w:rPr>
          <w:t>s 2 &amp;</w:t>
        </w:r>
      </w:ins>
      <w:ins w:id="326" w:author="Taylor Stewart" w:date="2019-11-16T10:03:00Z">
        <w:r w:rsidR="00615995">
          <w:rPr>
            <w:color w:val="000000"/>
          </w:rPr>
          <w:t xml:space="preserve"> </w:t>
        </w:r>
      </w:ins>
      <w:ins w:id="327" w:author="Ellen Marsden" w:date="2019-10-03T09:26:00Z">
        <w:del w:id="328" w:author="Taylor Stewart" w:date="2019-11-15T09:01:00Z">
          <w:r w:rsidR="00633D8D" w:rsidDel="00504AAC">
            <w:rPr>
              <w:color w:val="000000"/>
            </w:rPr>
            <w:delText>e</w:delText>
          </w:r>
        </w:del>
      </w:ins>
      <w:ins w:id="329" w:author="Ellen Marsden" w:date="2019-10-03T09:51:00Z">
        <w:del w:id="330" w:author="Taylor Stewart" w:date="2019-11-15T09:01:00Z">
          <w:r w:rsidR="00867F6A" w:rsidDel="00504AAC">
            <w:rPr>
              <w:color w:val="000000"/>
            </w:rPr>
            <w:delText>s</w:delText>
          </w:r>
        </w:del>
      </w:ins>
      <w:ins w:id="331" w:author="Ellen Marsden" w:date="2019-10-03T09:26:00Z">
        <w:del w:id="332" w:author="Taylor Stewart" w:date="2019-11-15T09:01:00Z">
          <w:r w:rsidR="00633D8D" w:rsidDel="00504AAC">
            <w:rPr>
              <w:color w:val="000000"/>
            </w:rPr>
            <w:delText xml:space="preserve"> 2</w:delText>
          </w:r>
        </w:del>
      </w:ins>
      <w:ins w:id="333" w:author="Ellen Marsden" w:date="2019-10-03T09:51:00Z">
        <w:del w:id="334" w:author="Taylor Stewart" w:date="2019-11-15T09:01:00Z">
          <w:r w:rsidR="00867F6A" w:rsidDel="00504AAC">
            <w:rPr>
              <w:color w:val="000000"/>
            </w:rPr>
            <w:delText xml:space="preserve"> and </w:delText>
          </w:r>
        </w:del>
      </w:ins>
      <w:ins w:id="335" w:author="Taylor Stewart" w:date="2019-11-16T10:18:00Z">
        <w:r w:rsidR="00892CE1">
          <w:rPr>
            <w:color w:val="000000"/>
          </w:rPr>
          <w:t>3</w:t>
        </w:r>
      </w:ins>
      <w:ins w:id="336" w:author="Ellen Marsden" w:date="2019-10-03T09:51:00Z">
        <w:del w:id="337" w:author="Taylor Stewart" w:date="2019-11-15T09:01:00Z">
          <w:r w:rsidR="00867F6A" w:rsidDel="00504AAC">
            <w:rPr>
              <w:color w:val="000000"/>
            </w:rPr>
            <w:delText>3</w:delText>
          </w:r>
        </w:del>
      </w:ins>
      <w:ins w:id="338" w:author="Ellen Marsden" w:date="2019-10-03T09:22:00Z">
        <w:r w:rsidR="00633D8D">
          <w:rPr>
            <w:color w:val="000000"/>
          </w:rPr>
          <w:t>)</w:t>
        </w:r>
      </w:ins>
      <w:ins w:id="339" w:author="Ellen Marsden" w:date="2019-10-03T09:09:00Z">
        <w:r w:rsidR="007731B6">
          <w:rPr>
            <w:color w:val="000000"/>
          </w:rPr>
          <w:t>.</w:t>
        </w:r>
        <w:del w:id="340" w:author="Taylor Stewart" w:date="2019-11-16T10:40:00Z">
          <w:r w:rsidR="007731B6" w:rsidDel="000B4FA7">
            <w:rPr>
              <w:color w:val="000000"/>
            </w:rPr>
            <w:delText xml:space="preserve"> </w:delText>
          </w:r>
        </w:del>
      </w:ins>
      <w:ins w:id="341" w:author="Taylor Stewart" w:date="2019-11-16T10:38:00Z">
        <w:r>
          <w:rPr>
            <w:color w:val="000000"/>
          </w:rPr>
          <w:t xml:space="preserve"> </w:t>
        </w:r>
      </w:ins>
      <w:ins w:id="342" w:author="Ellen Marsden" w:date="2019-10-03T09:08:00Z">
        <w:del w:id="343" w:author="Taylor Stewart" w:date="2019-11-13T13:44:00Z">
          <w:r w:rsidR="007731B6" w:rsidDel="00AF1721">
            <w:delText xml:space="preserve"> </w:delText>
          </w:r>
        </w:del>
      </w:ins>
      <w:ins w:id="344" w:author="Ellen Marsden" w:date="2019-10-03T09:57:00Z">
        <w:del w:id="345" w:author="Taylor Stewart" w:date="2019-11-13T13:44:00Z">
          <w:r w:rsidR="007D676D" w:rsidDel="00AF1721">
            <w:delText>Contrary to our initial hypothesis, w</w:delText>
          </w:r>
        </w:del>
      </w:ins>
      <w:del w:id="346" w:author="Taylor Stewart" w:date="2019-11-13T13:44:00Z">
        <w:r w:rsidR="00C030C2" w:rsidDel="00AF1721">
          <w:delText xml:space="preserve">We found no </w:delText>
        </w:r>
      </w:del>
      <w:ins w:id="347" w:author="Ellen Marsden" w:date="2019-11-05T13:17:00Z">
        <w:del w:id="348" w:author="Taylor Stewart" w:date="2019-11-13T13:44:00Z">
          <w:r w:rsidR="00837BED" w:rsidDel="00AF1721">
            <w:delText xml:space="preserve">significant </w:delText>
          </w:r>
        </w:del>
      </w:ins>
      <w:del w:id="349" w:author="Taylor Stewart" w:date="2019-11-13T13:44:00Z">
        <w:r w:rsidR="00C030C2" w:rsidDel="00AF1721">
          <w:delText xml:space="preserve">differences in </w:delText>
        </w:r>
        <w:r w:rsidR="00F43C8A" w:rsidDel="00AF1721">
          <w:delText>MPTLC</w:delText>
        </w:r>
        <w:r w:rsidR="00C030C2" w:rsidDel="00AF1721">
          <w:delText xml:space="preserve"> </w:delText>
        </w:r>
        <w:r w:rsidR="00457A24" w:rsidDel="00AF1721">
          <w:delText xml:space="preserve">among </w:delText>
        </w:r>
        <w:r w:rsidR="00C030C2" w:rsidDel="00AF1721">
          <w:delText xml:space="preserve">the </w:delText>
        </w:r>
        <w:r w:rsidR="0070206F" w:rsidDel="00AF1721">
          <w:delText xml:space="preserve">three </w:delText>
        </w:r>
        <w:r w:rsidR="00C030C2" w:rsidDel="00AF1721">
          <w:delText xml:space="preserve">Main Lake </w:delText>
        </w:r>
        <w:r w:rsidR="0070206F" w:rsidDel="00AF1721">
          <w:delText xml:space="preserve">sites </w:delText>
        </w:r>
        <w:r w:rsidR="00C030C2" w:rsidDel="00AF1721">
          <w:delText>(F</w:delText>
        </w:r>
        <w:r w:rsidR="00C030C2" w:rsidRPr="00B74334" w:rsidDel="00AF1721">
          <w:rPr>
            <w:vertAlign w:val="subscript"/>
          </w:rPr>
          <w:delText>2,175</w:delText>
        </w:r>
        <w:r w:rsidR="00C030C2" w:rsidDel="00AF1721">
          <w:delText xml:space="preserve"> = 1.</w:delText>
        </w:r>
        <w:r w:rsidR="0051079B" w:rsidDel="00AF1721">
          <w:delText>493</w:delText>
        </w:r>
        <w:r w:rsidR="00C030C2" w:rsidDel="00AF1721">
          <w:delText>, p = 0.178</w:delText>
        </w:r>
      </w:del>
      <w:ins w:id="350" w:author="Ellen Marsden" w:date="2019-11-05T13:09:00Z">
        <w:del w:id="351" w:author="Taylor Stewart" w:date="2019-11-13T13:44:00Z">
          <w:r w:rsidR="00837BED" w:rsidDel="00AF1721">
            <w:delText>, Figure 2</w:delText>
          </w:r>
        </w:del>
      </w:ins>
      <w:del w:id="352" w:author="Taylor Stewart" w:date="2019-11-13T13:44:00Z">
        <w:r w:rsidR="005417F4" w:rsidDel="00AF1721">
          <w:delText>) (Figure 2</w:delText>
        </w:r>
        <w:r w:rsidR="00C030C2" w:rsidDel="00AF1721">
          <w:delText xml:space="preserve">). </w:delText>
        </w:r>
      </w:del>
      <w:del w:id="353" w:author="Ellen Marsden" w:date="2019-10-03T09:38:00Z">
        <w:r w:rsidR="00C030C2" w:rsidDel="00867F6A">
          <w:delText xml:space="preserve">However, we did find significant differences in </w:delText>
        </w:r>
        <w:r w:rsidR="000225A1" w:rsidDel="00867F6A">
          <w:delText>MPTLC</w:delText>
        </w:r>
        <w:r w:rsidR="00C030C2" w:rsidDel="00867F6A">
          <w:delText xml:space="preserve"> between stocked and wild fish (F</w:delText>
        </w:r>
        <w:r w:rsidR="00C030C2" w:rsidRPr="00B74334" w:rsidDel="00867F6A">
          <w:rPr>
            <w:vertAlign w:val="subscript"/>
          </w:rPr>
          <w:delText>1,175</w:delText>
        </w:r>
        <w:r w:rsidR="00C030C2" w:rsidDel="00867F6A">
          <w:delText xml:space="preserve"> = 2</w:delText>
        </w:r>
        <w:r w:rsidR="0051079B" w:rsidDel="00867F6A">
          <w:delText>7.552</w:delText>
        </w:r>
        <w:r w:rsidR="00C030C2" w:rsidDel="00867F6A">
          <w:delText>, p &lt; 0.001</w:delText>
        </w:r>
        <w:r w:rsidR="005417F4" w:rsidDel="00867F6A">
          <w:delText>) (</w:delText>
        </w:r>
        <w:r w:rsidR="00C030C2" w:rsidDel="00867F6A">
          <w:delText xml:space="preserve">Figure </w:delText>
        </w:r>
      </w:del>
      <w:del w:id="354" w:author="Ellen Marsden" w:date="2019-10-03T09:27:00Z">
        <w:r w:rsidR="00C030C2" w:rsidDel="00633D8D">
          <w:delText>2</w:delText>
        </w:r>
      </w:del>
      <w:del w:id="355" w:author="Ellen Marsden" w:date="2019-10-03T09:38:00Z">
        <w:r w:rsidR="00C030C2" w:rsidDel="00867F6A">
          <w:delText xml:space="preserve">). In the central and southern Main Lake, wild fish </w:delText>
        </w:r>
        <w:r w:rsidR="001A33C6" w:rsidDel="00867F6A">
          <w:delText xml:space="preserve">showed </w:delText>
        </w:r>
        <w:r w:rsidR="00C030C2" w:rsidDel="00867F6A">
          <w:delText xml:space="preserve">significantly </w:delText>
        </w:r>
        <w:r w:rsidR="001A33C6" w:rsidDel="00867F6A">
          <w:delText xml:space="preserve">greater </w:delText>
        </w:r>
        <w:r w:rsidR="000225A1" w:rsidDel="00867F6A">
          <w:delText>MPTLC</w:delText>
        </w:r>
        <w:r w:rsidR="00C030C2" w:rsidDel="00867F6A">
          <w:delText xml:space="preserve"> than their stocked counterparts (</w:delText>
        </w:r>
        <w:r w:rsidR="004C26A8" w:rsidDel="00867F6A">
          <w:delText>t</w:delText>
        </w:r>
        <w:r w:rsidR="005417F4" w:rsidRPr="005417F4" w:rsidDel="00867F6A">
          <w:rPr>
            <w:vertAlign w:val="subscript"/>
          </w:rPr>
          <w:delText>175</w:delText>
        </w:r>
        <w:r w:rsidR="00C030C2" w:rsidRPr="005417F4" w:rsidDel="00867F6A">
          <w:rPr>
            <w:vertAlign w:val="subscript"/>
          </w:rPr>
          <w:delText xml:space="preserve"> </w:delText>
        </w:r>
        <w:r w:rsidR="00C030C2" w:rsidDel="00867F6A">
          <w:delText>= 3.</w:delText>
        </w:r>
        <w:r w:rsidR="00A17F6C" w:rsidDel="00867F6A">
          <w:delText>444</w:delText>
        </w:r>
        <w:r w:rsidR="00C030C2" w:rsidDel="00867F6A">
          <w:delText>, p = 0.00</w:delText>
        </w:r>
        <w:r w:rsidR="00A17F6C" w:rsidDel="00867F6A">
          <w:delText>8</w:delText>
        </w:r>
        <w:r w:rsidR="00C030C2" w:rsidDel="00867F6A">
          <w:delText xml:space="preserve"> and </w:delText>
        </w:r>
        <w:r w:rsidR="00A17F6C" w:rsidDel="00867F6A">
          <w:delText>t</w:delText>
        </w:r>
        <w:r w:rsidR="005417F4" w:rsidRPr="005417F4" w:rsidDel="00867F6A">
          <w:rPr>
            <w:vertAlign w:val="subscript"/>
          </w:rPr>
          <w:delText xml:space="preserve">175 </w:delText>
        </w:r>
        <w:r w:rsidR="00C030C2" w:rsidDel="00867F6A">
          <w:delText>= 3.</w:delText>
        </w:r>
        <w:r w:rsidR="00A17F6C" w:rsidDel="00867F6A">
          <w:delText>438</w:delText>
        </w:r>
        <w:r w:rsidR="00C030C2" w:rsidDel="00867F6A">
          <w:delText>, p = 0.0</w:delText>
        </w:r>
        <w:r w:rsidR="00A17F6C" w:rsidDel="00867F6A">
          <w:delText>08</w:delText>
        </w:r>
        <w:r w:rsidR="00C030C2" w:rsidDel="00867F6A">
          <w:delText>, respectively</w:delText>
        </w:r>
        <w:r w:rsidR="007A5F6F" w:rsidDel="00867F6A">
          <w:delText>)</w:delText>
        </w:r>
        <w:r w:rsidR="00C030C2" w:rsidDel="00867F6A">
          <w:delText xml:space="preserve">. </w:delText>
        </w:r>
      </w:del>
    </w:p>
    <w:p w14:paraId="7177A7E4" w14:textId="08698873" w:rsidR="00C030C2" w:rsidDel="000E78C2" w:rsidRDefault="00F1559D" w:rsidP="00F1559D">
      <w:pPr>
        <w:spacing w:line="480" w:lineRule="auto"/>
        <w:rPr>
          <w:del w:id="356" w:author="Taylor Stewart" w:date="2019-11-16T09:42:00Z"/>
        </w:rPr>
      </w:pPr>
      <w:ins w:id="357" w:author="Taylor Stewart" w:date="2019-11-16T09:50:00Z">
        <w:r>
          <w:t>S</w:t>
        </w:r>
      </w:ins>
      <w:ins w:id="358" w:author="Taylor Stewart" w:date="2019-11-16T09:35:00Z">
        <w:r w:rsidR="00650045">
          <w:t xml:space="preserve">easonal variation in MPTLC </w:t>
        </w:r>
      </w:ins>
      <w:ins w:id="359" w:author="Taylor Stewart" w:date="2019-11-16T09:29:00Z">
        <w:r w:rsidR="00261E8B">
          <w:t>increas</w:t>
        </w:r>
      </w:ins>
      <w:ins w:id="360" w:author="Taylor Stewart" w:date="2019-11-16T09:50:00Z">
        <w:r>
          <w:t>ed</w:t>
        </w:r>
      </w:ins>
      <w:ins w:id="361" w:author="Taylor Stewart" w:date="2019-11-16T09:29:00Z">
        <w:r w:rsidR="00261E8B">
          <w:t xml:space="preserve"> with length</w:t>
        </w:r>
      </w:ins>
      <w:ins w:id="362" w:author="Taylor Stewart" w:date="2019-11-16T09:34:00Z">
        <w:r w:rsidR="00650045">
          <w:t xml:space="preserve"> </w:t>
        </w:r>
      </w:ins>
      <w:ins w:id="363" w:author="Taylor Stewart" w:date="2019-11-16T09:30:00Z">
        <w:r w:rsidR="00261E8B">
          <w:t>in stocked and wild juvenile lake trout</w:t>
        </w:r>
      </w:ins>
      <w:ins w:id="364" w:author="Taylor Stewart" w:date="2019-11-16T09:37:00Z">
        <w:r w:rsidR="00650045">
          <w:t xml:space="preserve">, with spring MPTLC being </w:t>
        </w:r>
      </w:ins>
      <w:ins w:id="365" w:author="Taylor Stewart" w:date="2019-11-16T09:38:00Z">
        <w:r w:rsidR="00650045">
          <w:t>higher than summer and autumn</w:t>
        </w:r>
      </w:ins>
      <w:ins w:id="366" w:author="Taylor Stewart" w:date="2019-11-16T09:37:00Z">
        <w:r w:rsidR="00650045">
          <w:t xml:space="preserve"> </w:t>
        </w:r>
      </w:ins>
      <w:ins w:id="367" w:author="Taylor Stewart" w:date="2019-11-16T09:38:00Z">
        <w:r w:rsidR="00650045">
          <w:t>as</w:t>
        </w:r>
      </w:ins>
      <w:ins w:id="368" w:author="Taylor Stewart" w:date="2019-11-16T09:37:00Z">
        <w:r w:rsidR="00650045">
          <w:t xml:space="preserve"> length</w:t>
        </w:r>
      </w:ins>
      <w:ins w:id="369" w:author="Taylor Stewart" w:date="2019-11-16T09:38:00Z">
        <w:r w:rsidR="00650045">
          <w:t xml:space="preserve"> increases</w:t>
        </w:r>
      </w:ins>
      <w:ins w:id="370" w:author="Taylor Stewart" w:date="2019-11-16T09:35:00Z">
        <w:r w:rsidR="00650045">
          <w:t>.</w:t>
        </w:r>
      </w:ins>
      <w:ins w:id="371" w:author="Taylor Stewart" w:date="2019-11-16T09:41:00Z">
        <w:r>
          <w:t xml:space="preserve"> </w:t>
        </w:r>
      </w:ins>
      <w:ins w:id="372" w:author="Taylor Stewart" w:date="2019-11-16T09:42:00Z">
        <w:r>
          <w:t>Stocked juvenile lake trout showed a c</w:t>
        </w:r>
        <w:r w:rsidRPr="00F1559D">
          <w:t xml:space="preserve">ontinuous drop in </w:t>
        </w:r>
        <w:r>
          <w:t>MPTLC</w:t>
        </w:r>
        <w:r w:rsidRPr="00F1559D">
          <w:t xml:space="preserve"> from pre-winter levels at stocking in November to the following autumn</w:t>
        </w:r>
        <w:r>
          <w:t>.</w:t>
        </w:r>
      </w:ins>
      <w:ins w:id="373" w:author="Taylor Stewart" w:date="2019-11-16T09:43:00Z">
        <w:r>
          <w:t xml:space="preserve"> </w:t>
        </w:r>
      </w:ins>
      <w:commentRangeStart w:id="374"/>
      <w:ins w:id="375" w:author="Taylor Stewart" w:date="2019-11-16T09:52:00Z">
        <w:r w:rsidR="00803274">
          <w:t>Wild</w:t>
        </w:r>
      </w:ins>
      <w:ins w:id="376" w:author="Taylor Stewart" w:date="2019-11-16T09:51:00Z">
        <w:r w:rsidR="00803274">
          <w:t xml:space="preserve"> juvenile lake trout </w:t>
        </w:r>
      </w:ins>
      <w:ins w:id="377" w:author="Taylor Stewart" w:date="2019-11-16T10:01:00Z">
        <w:r w:rsidR="00615995">
          <w:t>displayed</w:t>
        </w:r>
      </w:ins>
      <w:ins w:id="378" w:author="Taylor Stewart" w:date="2019-11-16T09:51:00Z">
        <w:r w:rsidR="00803274">
          <w:t xml:space="preserve"> </w:t>
        </w:r>
      </w:ins>
      <w:ins w:id="379" w:author="Taylor Stewart" w:date="2019-11-16T09:52:00Z">
        <w:r w:rsidR="00803274">
          <w:t>higher</w:t>
        </w:r>
      </w:ins>
      <w:ins w:id="380" w:author="Taylor Stewart" w:date="2019-11-16T09:51:00Z">
        <w:r w:rsidR="00803274">
          <w:t xml:space="preserve"> MPTLC </w:t>
        </w:r>
      </w:ins>
      <w:ins w:id="381" w:author="Taylor Stewart" w:date="2019-11-16T10:00:00Z">
        <w:r w:rsidR="00803274">
          <w:t xml:space="preserve">but a slower </w:t>
        </w:r>
        <w:r w:rsidR="00615995">
          <w:t xml:space="preserve">increase in </w:t>
        </w:r>
      </w:ins>
      <w:ins w:id="382" w:author="Taylor Stewart" w:date="2019-11-16T10:02:00Z">
        <w:r w:rsidR="00615995">
          <w:t>MPTLC</w:t>
        </w:r>
      </w:ins>
      <w:ins w:id="383" w:author="Taylor Stewart" w:date="2019-11-16T10:01:00Z">
        <w:r w:rsidR="00615995">
          <w:t xml:space="preserve"> </w:t>
        </w:r>
      </w:ins>
      <w:ins w:id="384" w:author="Taylor Stewart" w:date="2019-11-16T10:02:00Z">
        <w:r w:rsidR="00615995">
          <w:t>by</w:t>
        </w:r>
      </w:ins>
      <w:ins w:id="385" w:author="Taylor Stewart" w:date="2019-11-16T10:01:00Z">
        <w:r w:rsidR="00615995">
          <w:t xml:space="preserve"> length</w:t>
        </w:r>
      </w:ins>
      <w:ins w:id="386" w:author="Taylor Stewart" w:date="2019-11-16T09:59:00Z">
        <w:r w:rsidR="00803274">
          <w:t xml:space="preserve"> (Figure </w:t>
        </w:r>
      </w:ins>
      <w:ins w:id="387" w:author="Taylor Stewart" w:date="2019-11-16T10:18:00Z">
        <w:r w:rsidR="00892CE1">
          <w:t>2</w:t>
        </w:r>
      </w:ins>
      <w:ins w:id="388" w:author="Taylor Stewart" w:date="2019-11-16T09:59:00Z">
        <w:r w:rsidR="00803274">
          <w:t>)</w:t>
        </w:r>
      </w:ins>
      <w:ins w:id="389" w:author="Taylor Stewart" w:date="2019-11-16T09:58:00Z">
        <w:r w:rsidR="00803274">
          <w:t xml:space="preserve">. </w:t>
        </w:r>
        <w:commentRangeEnd w:id="374"/>
        <w:r w:rsidR="00803274">
          <w:rPr>
            <w:rStyle w:val="CommentReference"/>
            <w:rFonts w:asciiTheme="minorHAnsi" w:eastAsiaTheme="minorHAnsi" w:hAnsiTheme="minorHAnsi" w:cstheme="minorBidi"/>
          </w:rPr>
          <w:commentReference w:id="374"/>
        </w:r>
      </w:ins>
    </w:p>
    <w:p w14:paraId="53A447D1" w14:textId="77777777" w:rsidR="000E78C2" w:rsidRDefault="000E78C2" w:rsidP="000E78C2">
      <w:pPr>
        <w:spacing w:line="480" w:lineRule="auto"/>
        <w:rPr>
          <w:ins w:id="390" w:author="Taylor Stewart" w:date="2019-11-16T10:44:00Z"/>
        </w:rPr>
      </w:pPr>
    </w:p>
    <w:p w14:paraId="2600E622" w14:textId="77777777" w:rsidR="00F1559D" w:rsidRDefault="00F1559D" w:rsidP="00F1559D">
      <w:pPr>
        <w:spacing w:line="480" w:lineRule="auto"/>
        <w:rPr>
          <w:ins w:id="391" w:author="Taylor Stewart" w:date="2019-11-16T09:46:00Z"/>
        </w:rPr>
      </w:pPr>
    </w:p>
    <w:p w14:paraId="50DBF6A1" w14:textId="561EDA38" w:rsidR="00F1559D" w:rsidRDefault="00615995" w:rsidP="00261E8B">
      <w:pPr>
        <w:spacing w:line="480" w:lineRule="auto"/>
        <w:rPr>
          <w:ins w:id="392" w:author="Taylor Stewart" w:date="2019-11-16T09:47:00Z"/>
        </w:rPr>
      </w:pPr>
      <w:ins w:id="393" w:author="Taylor Stewart" w:date="2019-11-16T10:02:00Z">
        <w:r>
          <w:t>S</w:t>
        </w:r>
      </w:ins>
      <w:ins w:id="394" w:author="Taylor Stewart" w:date="2019-11-16T09:47:00Z">
        <w:r w:rsidR="00F1559D">
          <w:t>patial</w:t>
        </w:r>
      </w:ins>
      <w:ins w:id="395" w:author="Taylor Stewart" w:date="2019-11-16T09:46:00Z">
        <w:r w:rsidR="00F1559D">
          <w:t xml:space="preserve"> variation</w:t>
        </w:r>
      </w:ins>
      <w:ins w:id="396" w:author="Taylor Stewart" w:date="2019-11-16T09:47:00Z">
        <w:r w:rsidR="00F1559D">
          <w:t xml:space="preserve"> in </w:t>
        </w:r>
      </w:ins>
      <w:ins w:id="397" w:author="Taylor Stewart" w:date="2019-11-16T10:13:00Z">
        <w:r w:rsidR="00892CE1">
          <w:t>stocked and wild juvenile lake trout was confounded with seasonal variation</w:t>
        </w:r>
      </w:ins>
      <w:ins w:id="398" w:author="Taylor Stewart" w:date="2019-11-16T09:47:00Z">
        <w:r w:rsidR="00F1559D">
          <w:t>.</w:t>
        </w:r>
      </w:ins>
      <w:ins w:id="399" w:author="Taylor Stewart" w:date="2019-11-16T10:13:00Z">
        <w:r w:rsidR="00892CE1">
          <w:t xml:space="preserve"> </w:t>
        </w:r>
      </w:ins>
    </w:p>
    <w:p w14:paraId="1670DB5A" w14:textId="38EA0FD0" w:rsidR="002019A4" w:rsidRDefault="00867F6A" w:rsidP="002769CC">
      <w:pPr>
        <w:spacing w:line="480" w:lineRule="auto"/>
      </w:pPr>
      <w:ins w:id="400" w:author="Ellen Marsden" w:date="2019-10-03T09:40:00Z">
        <w:del w:id="401" w:author="Taylor Stewart" w:date="2019-11-16T10:13:00Z">
          <w:r w:rsidDel="00892CE1">
            <w:lastRenderedPageBreak/>
            <w:delText>MPTLC of j</w:delText>
          </w:r>
        </w:del>
      </w:ins>
      <w:del w:id="402" w:author="Taylor Stewart" w:date="2019-11-16T10:13:00Z">
        <w:r w:rsidR="007C22D6" w:rsidDel="00892CE1">
          <w:delText>J</w:delText>
        </w:r>
        <w:r w:rsidR="00C030C2" w:rsidDel="00892CE1">
          <w:delText xml:space="preserve">uvenile lake trout </w:delText>
        </w:r>
        <w:r w:rsidR="00457A24" w:rsidDel="00892CE1">
          <w:delText xml:space="preserve">(wild </w:delText>
        </w:r>
        <w:r w:rsidR="007C22D6" w:rsidDel="00892CE1">
          <w:delText>plus</w:delText>
        </w:r>
        <w:r w:rsidR="00457A24" w:rsidDel="00892CE1">
          <w:delText xml:space="preserve"> stocked</w:delText>
        </w:r>
        <w:r w:rsidR="007C22D6" w:rsidDel="00892CE1">
          <w:delText xml:space="preserve"> combined</w:delText>
        </w:r>
        <w:r w:rsidR="007A5F6F" w:rsidDel="00892CE1">
          <w:delText>)</w:delText>
        </w:r>
      </w:del>
      <w:del w:id="403" w:author="Taylor Stewart" w:date="2019-11-16T10:06:00Z">
        <w:r w:rsidR="007A5F6F" w:rsidDel="00615995">
          <w:delText xml:space="preserve"> </w:delText>
        </w:r>
        <w:r w:rsidR="00C030C2" w:rsidDel="00615995">
          <w:delText xml:space="preserve">from the central Main Lake </w:delText>
        </w:r>
      </w:del>
      <w:del w:id="404" w:author="Taylor Stewart" w:date="2019-11-16T10:13:00Z">
        <w:r w:rsidR="00C030C2" w:rsidDel="00892CE1">
          <w:delText xml:space="preserve">varied significantly in </w:delText>
        </w:r>
        <w:r w:rsidR="000225A1" w:rsidDel="00892CE1">
          <w:delText>MPTLC</w:delText>
        </w:r>
        <w:r w:rsidR="00C030C2" w:rsidDel="00892CE1">
          <w:delText xml:space="preserve"> </w:delText>
        </w:r>
      </w:del>
      <w:del w:id="405" w:author="Taylor Stewart" w:date="2019-11-16T10:06:00Z">
        <w:r w:rsidR="00C030C2" w:rsidDel="00615995">
          <w:delText>seasonally</w:delText>
        </w:r>
      </w:del>
      <w:ins w:id="406" w:author="Taylor Stewart" w:date="2019-11-16T10:07:00Z">
        <w:r w:rsidR="00615995">
          <w:t xml:space="preserve">Wild juvenile lake trout </w:t>
        </w:r>
      </w:ins>
      <w:ins w:id="407" w:author="Taylor Stewart" w:date="2019-11-16T10:30:00Z">
        <w:r w:rsidR="008765C7">
          <w:t>from</w:t>
        </w:r>
      </w:ins>
      <w:ins w:id="408" w:author="Taylor Stewart" w:date="2019-11-16T10:14:00Z">
        <w:r w:rsidR="00892CE1">
          <w:t xml:space="preserve"> the </w:t>
        </w:r>
      </w:ins>
      <w:ins w:id="409" w:author="Taylor Stewart" w:date="2019-11-16T10:21:00Z">
        <w:r w:rsidR="008765C7">
          <w:t xml:space="preserve">south and </w:t>
        </w:r>
      </w:ins>
      <w:ins w:id="410" w:author="Taylor Stewart" w:date="2019-11-16T10:14:00Z">
        <w:r w:rsidR="00892CE1">
          <w:t xml:space="preserve">central Main Lake had </w:t>
        </w:r>
      </w:ins>
      <w:ins w:id="411" w:author="Taylor Stewart" w:date="2019-11-16T10:19:00Z">
        <w:r w:rsidR="00892CE1">
          <w:t>low</w:t>
        </w:r>
      </w:ins>
      <w:ins w:id="412" w:author="Taylor Stewart" w:date="2019-11-16T10:31:00Z">
        <w:r w:rsidR="008765C7">
          <w:t>er</w:t>
        </w:r>
      </w:ins>
      <w:ins w:id="413" w:author="Taylor Stewart" w:date="2019-11-16T10:14:00Z">
        <w:r w:rsidR="00892CE1">
          <w:t xml:space="preserve"> </w:t>
        </w:r>
      </w:ins>
      <w:del w:id="414" w:author="Taylor Stewart" w:date="2019-11-16T10:07:00Z">
        <w:r w:rsidR="00C030C2" w:rsidDel="00615995">
          <w:delText xml:space="preserve"> </w:delText>
        </w:r>
      </w:del>
      <w:del w:id="415" w:author="Taylor Stewart" w:date="2019-11-16T08:50:00Z">
        <w:r w:rsidR="00C030C2" w:rsidDel="00042DE6">
          <w:delText>(F</w:delText>
        </w:r>
        <w:r w:rsidR="00C030C2" w:rsidRPr="005417F4" w:rsidDel="00042DE6">
          <w:rPr>
            <w:vertAlign w:val="subscript"/>
          </w:rPr>
          <w:delText>2,94</w:delText>
        </w:r>
        <w:r w:rsidR="009A0263" w:rsidDel="00042DE6">
          <w:rPr>
            <w:vertAlign w:val="subscript"/>
          </w:rPr>
          <w:delText xml:space="preserve"> </w:delText>
        </w:r>
        <w:r w:rsidR="005417F4" w:rsidDel="00042DE6">
          <w:delText xml:space="preserve">= </w:delText>
        </w:r>
        <w:r w:rsidR="00DC6E04" w:rsidDel="00042DE6">
          <w:delText>9.858</w:delText>
        </w:r>
        <w:r w:rsidR="00C030C2" w:rsidDel="00042DE6">
          <w:delText xml:space="preserve">, p &lt; 0.001) (Figure </w:delText>
        </w:r>
      </w:del>
      <w:ins w:id="416" w:author="Ellen Marsden" w:date="2019-11-05T13:11:00Z">
        <w:del w:id="417" w:author="Taylor Stewart" w:date="2019-11-16T08:50:00Z">
          <w:r w:rsidR="00837BED" w:rsidDel="00042DE6">
            <w:delText>3</w:delText>
          </w:r>
        </w:del>
      </w:ins>
      <w:del w:id="418" w:author="Taylor Stewart" w:date="2019-11-16T08:50:00Z">
        <w:r w:rsidR="00C030C2" w:rsidDel="00042DE6">
          <w:delText xml:space="preserve">3). </w:delText>
        </w:r>
      </w:del>
      <w:r w:rsidR="000225A1">
        <w:t>MPTLC</w:t>
      </w:r>
      <w:r w:rsidR="00C030C2">
        <w:t xml:space="preserve"> </w:t>
      </w:r>
      <w:del w:id="419" w:author="Taylor Stewart" w:date="2019-11-16T09:20:00Z">
        <w:r w:rsidR="00C030C2" w:rsidDel="00261E8B">
          <w:delText xml:space="preserve">was </w:delText>
        </w:r>
      </w:del>
      <w:ins w:id="420" w:author="Taylor Stewart" w:date="2019-11-16T09:22:00Z">
        <w:r w:rsidR="00261E8B">
          <w:t>in spring</w:t>
        </w:r>
      </w:ins>
      <w:ins w:id="421" w:author="Taylor Stewart" w:date="2019-11-16T09:24:00Z">
        <w:r w:rsidR="00261E8B">
          <w:t xml:space="preserve"> (June)</w:t>
        </w:r>
      </w:ins>
      <w:ins w:id="422" w:author="Taylor Stewart" w:date="2019-11-16T10:22:00Z">
        <w:r w:rsidR="008765C7">
          <w:t xml:space="preserve"> and </w:t>
        </w:r>
      </w:ins>
      <w:del w:id="423" w:author="Taylor Stewart" w:date="2019-11-16T09:21:00Z">
        <w:r w:rsidR="00C030C2" w:rsidDel="00261E8B">
          <w:delText xml:space="preserve">slightly </w:delText>
        </w:r>
      </w:del>
      <w:ins w:id="424" w:author="Taylor Stewart" w:date="2019-11-16T09:21:00Z">
        <w:r w:rsidR="00261E8B">
          <w:t>highe</w:t>
        </w:r>
      </w:ins>
      <w:ins w:id="425" w:author="Taylor Stewart" w:date="2019-11-16T10:31:00Z">
        <w:r w:rsidR="008765C7">
          <w:t>r</w:t>
        </w:r>
      </w:ins>
      <w:ins w:id="426" w:author="Taylor Stewart" w:date="2019-11-16T09:21:00Z">
        <w:r w:rsidR="00261E8B">
          <w:t xml:space="preserve"> </w:t>
        </w:r>
      </w:ins>
      <w:ins w:id="427" w:author="Taylor Stewart" w:date="2019-11-16T10:22:00Z">
        <w:r w:rsidR="008765C7">
          <w:t xml:space="preserve">MPTLC </w:t>
        </w:r>
      </w:ins>
      <w:del w:id="428" w:author="Taylor Stewart" w:date="2019-11-16T09:20:00Z">
        <w:r w:rsidR="00C030C2" w:rsidDel="00261E8B">
          <w:delText xml:space="preserve">lower </w:delText>
        </w:r>
      </w:del>
      <w:r w:rsidR="00C030C2">
        <w:t>in summer (July – August</w:t>
      </w:r>
      <w:del w:id="429" w:author="Taylor Stewart" w:date="2019-11-16T09:21:00Z">
        <w:r w:rsidR="00C030C2" w:rsidDel="00261E8B">
          <w:delText>; (</w:delText>
        </w:r>
        <w:r w:rsidR="00DC6E04" w:rsidDel="00261E8B">
          <w:delText>t</w:delText>
        </w:r>
        <w:r w:rsidR="005417F4" w:rsidRPr="005417F4" w:rsidDel="00261E8B">
          <w:rPr>
            <w:vertAlign w:val="subscript"/>
          </w:rPr>
          <w:delText>94</w:delText>
        </w:r>
        <w:r w:rsidR="00C030C2" w:rsidDel="00261E8B">
          <w:delText xml:space="preserve"> = -2.</w:delText>
        </w:r>
        <w:r w:rsidR="00DC6E04" w:rsidDel="00261E8B">
          <w:delText>702</w:delText>
        </w:r>
        <w:r w:rsidR="00C030C2" w:rsidDel="00261E8B">
          <w:delText>, p = 0.0</w:delText>
        </w:r>
        <w:r w:rsidR="00DC6E04" w:rsidDel="00261E8B">
          <w:delText>22</w:delText>
        </w:r>
        <w:r w:rsidR="00C030C2" w:rsidDel="00261E8B">
          <w:delText>)</w:delText>
        </w:r>
      </w:del>
      <w:r w:rsidR="00C030C2">
        <w:t>)</w:t>
      </w:r>
      <w:ins w:id="430" w:author="Taylor Stewart" w:date="2019-11-16T10:22:00Z">
        <w:r w:rsidR="008765C7">
          <w:t>. MPTLC of w</w:t>
        </w:r>
      </w:ins>
      <w:del w:id="431" w:author="Taylor Stewart" w:date="2019-11-16T10:22:00Z">
        <w:r w:rsidR="00C030C2" w:rsidDel="008765C7">
          <w:delText xml:space="preserve"> </w:delText>
        </w:r>
      </w:del>
      <w:ins w:id="432" w:author="Taylor Stewart" w:date="2019-11-16T10:22:00Z">
        <w:r w:rsidR="008765C7">
          <w:t>ild juvenile lake trout in the central</w:t>
        </w:r>
      </w:ins>
      <w:ins w:id="433" w:author="Taylor Stewart" w:date="2019-11-16T10:23:00Z">
        <w:r w:rsidR="008765C7">
          <w:t xml:space="preserve"> </w:t>
        </w:r>
      </w:ins>
      <w:ins w:id="434" w:author="Taylor Stewart" w:date="2019-11-16T10:22:00Z">
        <w:r w:rsidR="008765C7">
          <w:t>M</w:t>
        </w:r>
      </w:ins>
      <w:ins w:id="435" w:author="Taylor Stewart" w:date="2019-11-16T10:23:00Z">
        <w:r w:rsidR="008765C7">
          <w:t>ai</w:t>
        </w:r>
      </w:ins>
      <w:ins w:id="436" w:author="Taylor Stewart" w:date="2019-11-16T10:22:00Z">
        <w:r w:rsidR="008765C7">
          <w:t xml:space="preserve">n Lake </w:t>
        </w:r>
      </w:ins>
      <w:del w:id="437" w:author="Taylor Stewart" w:date="2019-11-16T10:22:00Z">
        <w:r w:rsidR="00C030C2" w:rsidDel="008765C7">
          <w:delText xml:space="preserve">and </w:delText>
        </w:r>
      </w:del>
      <w:ins w:id="438" w:author="Taylor Stewart" w:date="2019-11-16T09:21:00Z">
        <w:r w:rsidR="00261E8B">
          <w:t>decreas</w:t>
        </w:r>
      </w:ins>
      <w:ins w:id="439" w:author="Taylor Stewart" w:date="2019-11-16T10:22:00Z">
        <w:r w:rsidR="008765C7">
          <w:t>ed</w:t>
        </w:r>
      </w:ins>
      <w:ins w:id="440" w:author="Taylor Stewart" w:date="2019-11-16T09:21:00Z">
        <w:r w:rsidR="00261E8B">
          <w:t xml:space="preserve"> </w:t>
        </w:r>
      </w:ins>
      <w:ins w:id="441" w:author="Taylor Stewart" w:date="2019-11-16T10:24:00Z">
        <w:r w:rsidR="008765C7">
          <w:t xml:space="preserve">in autumn </w:t>
        </w:r>
      </w:ins>
      <w:ins w:id="442" w:author="Taylor Stewart" w:date="2019-11-16T10:23:00Z">
        <w:r w:rsidR="008765C7">
          <w:t xml:space="preserve">to similar levels found in spring </w:t>
        </w:r>
      </w:ins>
      <w:del w:id="443" w:author="Taylor Stewart" w:date="2019-11-16T09:21:00Z">
        <w:r w:rsidR="00C030C2" w:rsidDel="00261E8B">
          <w:delText xml:space="preserve">much lower </w:delText>
        </w:r>
      </w:del>
      <w:del w:id="444" w:author="Taylor Stewart" w:date="2019-11-16T10:24:00Z">
        <w:r w:rsidR="00C030C2" w:rsidDel="008765C7">
          <w:delText xml:space="preserve">in </w:delText>
        </w:r>
      </w:del>
      <w:ins w:id="445" w:author="Ellen Marsden" w:date="2019-11-05T13:13:00Z">
        <w:del w:id="446" w:author="Taylor Stewart" w:date="2019-11-16T10:24:00Z">
          <w:r w:rsidR="00837BED" w:rsidDel="008765C7">
            <w:delText>a</w:delText>
          </w:r>
        </w:del>
      </w:ins>
      <w:del w:id="447" w:author="Taylor Stewart" w:date="2019-11-16T10:24:00Z">
        <w:r w:rsidR="00C030C2" w:rsidDel="008765C7">
          <w:delText xml:space="preserve">Autumn </w:delText>
        </w:r>
      </w:del>
      <w:r w:rsidR="00C030C2">
        <w:t>(September</w:t>
      </w:r>
      <w:ins w:id="448" w:author="Taylor Stewart" w:date="2019-11-16T09:26:00Z">
        <w:r w:rsidR="00261E8B">
          <w:t xml:space="preserve">; Figure </w:t>
        </w:r>
      </w:ins>
      <w:ins w:id="449" w:author="Taylor Stewart" w:date="2019-11-16T10:37:00Z">
        <w:r w:rsidR="000B4FA7">
          <w:t>3</w:t>
        </w:r>
      </w:ins>
      <w:del w:id="450" w:author="Taylor Stewart" w:date="2019-11-16T09:25:00Z">
        <w:r w:rsidR="00C030C2" w:rsidDel="00261E8B">
          <w:delText>; (</w:delText>
        </w:r>
        <w:r w:rsidR="00DC6E04" w:rsidDel="00261E8B">
          <w:delText>t</w:delText>
        </w:r>
        <w:r w:rsidR="00C030C2" w:rsidRPr="005417F4" w:rsidDel="00261E8B">
          <w:rPr>
            <w:vertAlign w:val="subscript"/>
          </w:rPr>
          <w:delText>94</w:delText>
        </w:r>
        <w:r w:rsidR="005417F4" w:rsidRPr="005417F4" w:rsidDel="00261E8B">
          <w:rPr>
            <w:vertAlign w:val="subscript"/>
          </w:rPr>
          <w:delText xml:space="preserve"> </w:delText>
        </w:r>
        <w:r w:rsidR="00C030C2" w:rsidDel="00261E8B">
          <w:delText>= -4.</w:delText>
        </w:r>
        <w:r w:rsidR="00DC6E04" w:rsidDel="00261E8B">
          <w:delText>350</w:delText>
        </w:r>
        <w:r w:rsidR="00C030C2" w:rsidDel="00261E8B">
          <w:delText>, p &lt; 0.001)</w:delText>
        </w:r>
      </w:del>
      <w:r w:rsidR="00C030C2">
        <w:t>)</w:t>
      </w:r>
      <w:del w:id="451" w:author="Taylor Stewart" w:date="2019-11-16T09:25:00Z">
        <w:r w:rsidR="00C030C2" w:rsidDel="00261E8B">
          <w:delText xml:space="preserve"> than spring (June)</w:delText>
        </w:r>
        <w:r w:rsidR="00824C5A" w:rsidDel="00261E8B">
          <w:delText xml:space="preserve"> for </w:delText>
        </w:r>
        <w:r w:rsidR="00824C5A" w:rsidRPr="00837BED" w:rsidDel="00261E8B">
          <w:rPr>
            <w:highlight w:val="yellow"/>
            <w:rPrChange w:id="452" w:author="Ellen Marsden" w:date="2019-11-05T13:13:00Z">
              <w:rPr/>
            </w:rPrChange>
          </w:rPr>
          <w:delText>all fish</w:delText>
        </w:r>
      </w:del>
      <w:ins w:id="453" w:author="Ellen Marsden" w:date="2019-11-05T13:13:00Z">
        <w:del w:id="454" w:author="Taylor Stewart" w:date="2019-11-16T09:25:00Z">
          <w:r w:rsidR="00837BED" w:rsidRPr="00837BED" w:rsidDel="00261E8B">
            <w:rPr>
              <w:highlight w:val="yellow"/>
              <w:rPrChange w:id="455" w:author="Ellen Marsden" w:date="2019-11-05T13:13:00Z">
                <w:rPr/>
              </w:rPrChange>
            </w:rPr>
            <w:delText>stocked and wild fish</w:delText>
          </w:r>
        </w:del>
      </w:ins>
      <w:r w:rsidR="00824C5A">
        <w:t xml:space="preserve">. </w:t>
      </w:r>
      <w:ins w:id="456" w:author="Taylor Stewart" w:date="2019-11-16T10:33:00Z">
        <w:r w:rsidR="000B4FA7">
          <w:t>Wild juvenile lake trout in the north Main Lake showed high MPTLC i</w:t>
        </w:r>
      </w:ins>
      <w:ins w:id="457" w:author="Taylor Stewart" w:date="2019-11-16T10:34:00Z">
        <w:r w:rsidR="000B4FA7">
          <w:t xml:space="preserve">n summer </w:t>
        </w:r>
      </w:ins>
      <w:ins w:id="458" w:author="Taylor Stewart" w:date="2019-11-16T10:33:00Z">
        <w:r w:rsidR="000B4FA7">
          <w:t xml:space="preserve">but our </w:t>
        </w:r>
      </w:ins>
      <w:ins w:id="459" w:author="Taylor Stewart" w:date="2019-11-16T10:34:00Z">
        <w:r w:rsidR="000B4FA7">
          <w:t>interpretation is restricted due to a low sample size (</w:t>
        </w:r>
      </w:ins>
      <w:ins w:id="460" w:author="Taylor Stewart" w:date="2019-11-16T10:35:00Z">
        <w:r w:rsidR="000B4FA7">
          <w:t xml:space="preserve">n = 3; </w:t>
        </w:r>
      </w:ins>
      <w:ins w:id="461" w:author="Taylor Stewart" w:date="2019-11-16T10:43:00Z">
        <w:r w:rsidR="000E78C2">
          <w:t xml:space="preserve">Figure 3 &amp; </w:t>
        </w:r>
      </w:ins>
      <w:ins w:id="462" w:author="Taylor Stewart" w:date="2019-11-16T10:34:00Z">
        <w:r w:rsidR="000B4FA7">
          <w:t>Table 1).</w:t>
        </w:r>
      </w:ins>
      <w:ins w:id="463" w:author="Taylor Stewart" w:date="2019-11-16T10:43:00Z">
        <w:r w:rsidR="000E78C2">
          <w:t xml:space="preserve"> </w:t>
        </w:r>
      </w:ins>
      <w:ins w:id="464" w:author="Taylor Stewart" w:date="2019-11-16T10:20:00Z">
        <w:r w:rsidR="00892CE1">
          <w:t>S</w:t>
        </w:r>
      </w:ins>
      <w:ins w:id="465" w:author="Taylor Stewart" w:date="2019-11-16T09:25:00Z">
        <w:r w:rsidR="00261E8B">
          <w:t xml:space="preserve">tocked juvenile lake trout from the </w:t>
        </w:r>
      </w:ins>
      <w:ins w:id="466" w:author="Taylor Stewart" w:date="2019-11-16T10:30:00Z">
        <w:r w:rsidR="008765C7">
          <w:t>south and c</w:t>
        </w:r>
      </w:ins>
      <w:ins w:id="467" w:author="Taylor Stewart" w:date="2019-11-16T09:25:00Z">
        <w:r w:rsidR="00261E8B">
          <w:t xml:space="preserve">entral Main Lake </w:t>
        </w:r>
      </w:ins>
      <w:ins w:id="468" w:author="Taylor Stewart" w:date="2019-11-16T10:20:00Z">
        <w:r w:rsidR="00892CE1">
          <w:t xml:space="preserve">had </w:t>
        </w:r>
      </w:ins>
      <w:ins w:id="469" w:author="Taylor Stewart" w:date="2019-11-16T10:21:00Z">
        <w:r w:rsidR="00892CE1">
          <w:t>high</w:t>
        </w:r>
      </w:ins>
      <w:ins w:id="470" w:author="Taylor Stewart" w:date="2019-11-16T10:31:00Z">
        <w:r w:rsidR="008765C7">
          <w:t>er</w:t>
        </w:r>
      </w:ins>
      <w:ins w:id="471" w:author="Taylor Stewart" w:date="2019-11-16T10:20:00Z">
        <w:r w:rsidR="00892CE1">
          <w:t xml:space="preserve"> </w:t>
        </w:r>
      </w:ins>
      <w:ins w:id="472" w:author="Taylor Stewart" w:date="2019-11-16T09:25:00Z">
        <w:r w:rsidR="00261E8B">
          <w:t>MPTLC in spring (June)</w:t>
        </w:r>
      </w:ins>
      <w:ins w:id="473" w:author="Taylor Stewart" w:date="2019-11-16T10:21:00Z">
        <w:r w:rsidR="00892CE1">
          <w:t xml:space="preserve"> and </w:t>
        </w:r>
      </w:ins>
      <w:ins w:id="474" w:author="Taylor Stewart" w:date="2019-11-16T10:30:00Z">
        <w:r w:rsidR="008765C7">
          <w:t>lower</w:t>
        </w:r>
      </w:ins>
      <w:ins w:id="475" w:author="Taylor Stewart" w:date="2019-11-16T10:21:00Z">
        <w:r w:rsidR="008765C7">
          <w:t xml:space="preserve"> MPTLC</w:t>
        </w:r>
      </w:ins>
      <w:ins w:id="476" w:author="Taylor Stewart" w:date="2019-11-16T09:25:00Z">
        <w:r w:rsidR="00261E8B">
          <w:t xml:space="preserve"> </w:t>
        </w:r>
      </w:ins>
      <w:ins w:id="477" w:author="Taylor Stewart" w:date="2019-11-16T10:32:00Z">
        <w:r w:rsidR="000B4FA7">
          <w:t xml:space="preserve">in </w:t>
        </w:r>
      </w:ins>
      <w:ins w:id="478" w:author="Taylor Stewart" w:date="2019-11-16T09:25:00Z">
        <w:r w:rsidR="00261E8B">
          <w:t>summer (July – August)</w:t>
        </w:r>
      </w:ins>
      <w:ins w:id="479" w:author="Taylor Stewart" w:date="2019-11-16T10:32:00Z">
        <w:r w:rsidR="000B4FA7">
          <w:t>.</w:t>
        </w:r>
      </w:ins>
      <w:ins w:id="480" w:author="Taylor Stewart" w:date="2019-11-16T10:36:00Z">
        <w:r w:rsidR="000B4FA7">
          <w:t xml:space="preserve"> MPTLC of stocked juvenile lake trout in the central Main Lake continued to decrease in autumn (Se</w:t>
        </w:r>
      </w:ins>
      <w:ins w:id="481" w:author="Taylor Stewart" w:date="2019-11-16T10:37:00Z">
        <w:r w:rsidR="000B4FA7">
          <w:t>p</w:t>
        </w:r>
      </w:ins>
      <w:ins w:id="482" w:author="Taylor Stewart" w:date="2019-11-16T10:36:00Z">
        <w:r w:rsidR="000B4FA7">
          <w:t>tember</w:t>
        </w:r>
      </w:ins>
      <w:ins w:id="483" w:author="Taylor Stewart" w:date="2019-11-16T10:37:00Z">
        <w:r w:rsidR="000B4FA7">
          <w:t>).</w:t>
        </w:r>
      </w:ins>
      <w:ins w:id="484" w:author="Taylor Stewart" w:date="2019-11-16T09:27:00Z">
        <w:r w:rsidR="00261E8B">
          <w:t xml:space="preserve"> </w:t>
        </w:r>
      </w:ins>
      <w:ins w:id="485" w:author="Taylor Stewart" w:date="2019-11-16T09:39:00Z">
        <w:r w:rsidR="00650045">
          <w:t xml:space="preserve">MPTLC of stocked juvenile lake trout in </w:t>
        </w:r>
      </w:ins>
      <w:ins w:id="486" w:author="Taylor Stewart" w:date="2019-11-16T09:40:00Z">
        <w:r w:rsidR="00650045">
          <w:t xml:space="preserve">summer showed a </w:t>
        </w:r>
      </w:ins>
      <w:ins w:id="487" w:author="Taylor Stewart" w:date="2019-11-16T10:42:00Z">
        <w:r w:rsidR="000E78C2">
          <w:t>continuous</w:t>
        </w:r>
      </w:ins>
      <w:ins w:id="488" w:author="Taylor Stewart" w:date="2019-11-16T09:40:00Z">
        <w:r w:rsidR="00650045">
          <w:t xml:space="preserve"> decrease from the south to north Main Lake</w:t>
        </w:r>
      </w:ins>
      <w:ins w:id="489" w:author="Taylor Stewart" w:date="2019-11-16T10:43:00Z">
        <w:r w:rsidR="000E78C2">
          <w:t xml:space="preserve"> (Figure 3)</w:t>
        </w:r>
      </w:ins>
      <w:ins w:id="490" w:author="Taylor Stewart" w:date="2019-11-16T09:40:00Z">
        <w:r w:rsidR="00650045">
          <w:t>.</w:t>
        </w:r>
      </w:ins>
      <w:del w:id="491" w:author="Taylor Stewart" w:date="2019-11-16T09:13:00Z">
        <w:r w:rsidR="00C030C2" w:rsidDel="008372D6">
          <w:delText xml:space="preserve">A pairwise comparison further revealed that stocked fish </w:delText>
        </w:r>
        <w:r w:rsidR="00824C5A" w:rsidDel="008372D6">
          <w:delText xml:space="preserve">specifically </w:delText>
        </w:r>
        <w:r w:rsidR="00B90EA2" w:rsidDel="008372D6">
          <w:delText>we</w:delText>
        </w:r>
        <w:r w:rsidR="00C030C2" w:rsidDel="008372D6">
          <w:delText xml:space="preserve">re lower in mean percent lipid content </w:delText>
        </w:r>
        <w:r w:rsidR="007740D1" w:rsidDel="008372D6">
          <w:delText xml:space="preserve">than wild fish </w:delText>
        </w:r>
        <w:r w:rsidR="00C030C2" w:rsidDel="008372D6">
          <w:delText>during the summer (</w:delText>
        </w:r>
        <w:r w:rsidR="00DC6E04" w:rsidDel="008372D6">
          <w:delText>t</w:delText>
        </w:r>
        <w:r w:rsidR="00C030C2" w:rsidRPr="005417F4" w:rsidDel="008372D6">
          <w:rPr>
            <w:vertAlign w:val="subscript"/>
          </w:rPr>
          <w:delText>94</w:delText>
        </w:r>
        <w:r w:rsidR="00C030C2" w:rsidDel="008372D6">
          <w:delText xml:space="preserve"> = 3.</w:delText>
        </w:r>
        <w:r w:rsidR="00DC6E04" w:rsidDel="008372D6">
          <w:delText>209</w:delText>
        </w:r>
        <w:r w:rsidR="00C030C2" w:rsidDel="008372D6">
          <w:delText>, p = 0.0</w:delText>
        </w:r>
        <w:r w:rsidR="00DC6E04" w:rsidDel="008372D6">
          <w:delText>21</w:delText>
        </w:r>
        <w:r w:rsidR="00C030C2" w:rsidDel="008372D6">
          <w:delText>)</w:delText>
        </w:r>
        <w:r w:rsidR="007740D1" w:rsidDel="008372D6">
          <w:delText xml:space="preserve"> and autumn (</w:delText>
        </w:r>
        <w:r w:rsidR="00ED29EA" w:rsidDel="008372D6">
          <w:delText>t</w:delText>
        </w:r>
        <w:r w:rsidR="00ED29EA" w:rsidRPr="005417F4" w:rsidDel="008372D6">
          <w:rPr>
            <w:vertAlign w:val="subscript"/>
          </w:rPr>
          <w:delText>94</w:delText>
        </w:r>
        <w:r w:rsidR="007740D1" w:rsidDel="008372D6">
          <w:delText xml:space="preserve"> = 2.912, p = 0.049)</w:delText>
        </w:r>
        <w:r w:rsidR="00C030C2" w:rsidDel="008372D6">
          <w:delText xml:space="preserve">. </w:delText>
        </w:r>
      </w:del>
    </w:p>
    <w:p w14:paraId="029BD98D" w14:textId="77777777" w:rsidR="00F90D70" w:rsidRDefault="00F90D70" w:rsidP="00C030C2">
      <w:pPr>
        <w:spacing w:line="480" w:lineRule="auto"/>
      </w:pPr>
    </w:p>
    <w:p w14:paraId="2FF59F23" w14:textId="77777777" w:rsidR="002560CF" w:rsidRDefault="00C164B2" w:rsidP="009A0263">
      <w:pPr>
        <w:spacing w:line="480" w:lineRule="auto"/>
        <w:outlineLvl w:val="0"/>
        <w:rPr>
          <w:b/>
        </w:rPr>
      </w:pPr>
      <w:r>
        <w:rPr>
          <w:b/>
        </w:rPr>
        <w:t>Discussion</w:t>
      </w:r>
    </w:p>
    <w:p w14:paraId="7CE6BBEF" w14:textId="5FD51233" w:rsidR="00021DE7" w:rsidRDefault="005C4349" w:rsidP="00C164B2">
      <w:pPr>
        <w:spacing w:line="480" w:lineRule="auto"/>
      </w:pPr>
      <w:r>
        <w:t xml:space="preserve">Our results </w:t>
      </w:r>
      <w:r w:rsidR="00457A24">
        <w:t xml:space="preserve">were </w:t>
      </w:r>
      <w:r w:rsidR="00930299">
        <w:t>unexpected</w:t>
      </w:r>
      <w:r w:rsidR="00457A24">
        <w:t>, and each of our hypotheses was refuted</w:t>
      </w:r>
      <w:r>
        <w:t xml:space="preserve">. First, we did not find any differences in MPTLC </w:t>
      </w:r>
      <w:r w:rsidR="00457A24">
        <w:t xml:space="preserve">in </w:t>
      </w:r>
      <w:r>
        <w:t>lake trout sampled from the three different areas of the Main Lake</w:t>
      </w:r>
      <w:r w:rsidR="00930299">
        <w:t xml:space="preserve"> despite </w:t>
      </w:r>
      <w:r w:rsidR="00421FE8">
        <w:t>higher</w:t>
      </w:r>
      <w:r w:rsidR="00930299">
        <w:t xml:space="preserve"> CPUE and </w:t>
      </w:r>
      <w:r w:rsidR="00421FE8">
        <w:t xml:space="preserve">higher </w:t>
      </w:r>
      <w:r w:rsidR="00930299">
        <w:t xml:space="preserve">proportions of </w:t>
      </w:r>
      <w:r w:rsidR="00421FE8">
        <w:t>wild lake trout in the Main Lake relative to the northern and southern areas (</w:t>
      </w:r>
      <w:r w:rsidR="00961454">
        <w:t>Wilkins and Marsden in revision</w:t>
      </w:r>
      <w:r w:rsidR="00421FE8">
        <w:t>)</w:t>
      </w:r>
      <w:r>
        <w:t xml:space="preserve">. Second, wild lake trout had higher MPTLC than stocked lake trout, despite a two-fold higher MPTLC </w:t>
      </w:r>
      <w:r w:rsidR="00957575">
        <w:t xml:space="preserve">in </w:t>
      </w:r>
      <w:r>
        <w:t xml:space="preserve">stocked lake trout </w:t>
      </w:r>
      <w:r w:rsidR="00957575">
        <w:t xml:space="preserve">just prior to </w:t>
      </w:r>
      <w:r>
        <w:t xml:space="preserve">release into the lake. </w:t>
      </w:r>
      <w:r w:rsidR="000C64BA">
        <w:t xml:space="preserve">Further, the high lipid content when hatchery fish were stocked was rapidly lost over their first winter in the lake, and the decline in lipid content continued over summer and into autumn. </w:t>
      </w:r>
    </w:p>
    <w:p w14:paraId="3AC4B5D6" w14:textId="77777777" w:rsidR="006729DE" w:rsidRDefault="006729DE" w:rsidP="00C164B2">
      <w:pPr>
        <w:spacing w:line="480" w:lineRule="auto"/>
      </w:pPr>
    </w:p>
    <w:p w14:paraId="2780AFE1" w14:textId="77777777" w:rsidR="00EB0F31" w:rsidRDefault="007257D2" w:rsidP="00C164B2">
      <w:pPr>
        <w:spacing w:line="480" w:lineRule="auto"/>
      </w:pPr>
      <w:r>
        <w:t>We expected that</w:t>
      </w:r>
      <w:r w:rsidR="00E86049">
        <w:t xml:space="preserve"> the spatial heterogeneity in abundance of wild juvenile lake trout in Lake Champlain could be due</w:t>
      </w:r>
      <w:r>
        <w:t xml:space="preserve"> </w:t>
      </w:r>
      <w:r w:rsidR="007C5532">
        <w:t xml:space="preserve">to </w:t>
      </w:r>
      <w:r>
        <w:t xml:space="preserve">differences in prey quantity or quality </w:t>
      </w:r>
      <w:r w:rsidR="00264F79">
        <w:t xml:space="preserve">across the different regions of the Main Lake </w:t>
      </w:r>
      <w:r w:rsidR="00E86049">
        <w:t xml:space="preserve">that </w:t>
      </w:r>
      <w:r>
        <w:t>draw juvenile</w:t>
      </w:r>
      <w:r w:rsidR="00E86049">
        <w:t>s</w:t>
      </w:r>
      <w:r>
        <w:t xml:space="preserve"> </w:t>
      </w:r>
      <w:r w:rsidR="008D0A52">
        <w:t xml:space="preserve">from the north and south </w:t>
      </w:r>
      <w:r>
        <w:t xml:space="preserve">to </w:t>
      </w:r>
      <w:r w:rsidR="00957575">
        <w:t>the central lake</w:t>
      </w:r>
      <w:r w:rsidR="008D0A52">
        <w:t>.</w:t>
      </w:r>
      <w:r w:rsidR="009A0263">
        <w:t xml:space="preserve"> </w:t>
      </w:r>
      <w:r w:rsidR="008D0A52">
        <w:t xml:space="preserve">Alternatively, </w:t>
      </w:r>
      <w:r w:rsidR="008D0A52">
        <w:lastRenderedPageBreak/>
        <w:t>lake trout hatched in the north and south could have</w:t>
      </w:r>
      <w:r w:rsidR="00264F79">
        <w:t xml:space="preserve"> </w:t>
      </w:r>
      <w:r w:rsidR="00F4462C">
        <w:t>lower</w:t>
      </w:r>
      <w:r w:rsidR="00264F79">
        <w:t xml:space="preserve"> survival </w:t>
      </w:r>
      <w:r w:rsidR="00F4462C">
        <w:t xml:space="preserve">than </w:t>
      </w:r>
      <w:r w:rsidR="00264F79">
        <w:t xml:space="preserve">in </w:t>
      </w:r>
      <w:r>
        <w:t xml:space="preserve">the central </w:t>
      </w:r>
      <w:r w:rsidR="005417F4">
        <w:t>region</w:t>
      </w:r>
      <w:r w:rsidR="002E07B8">
        <w:t xml:space="preserve"> if prey resources </w:t>
      </w:r>
      <w:r w:rsidR="00F4462C">
        <w:t xml:space="preserve">were </w:t>
      </w:r>
      <w:r w:rsidR="002E07B8">
        <w:t xml:space="preserve">higher </w:t>
      </w:r>
      <w:r w:rsidR="00F4462C">
        <w:t>in the central lake</w:t>
      </w:r>
      <w:r w:rsidR="002E07B8">
        <w:t>.</w:t>
      </w:r>
      <w:r w:rsidR="008C6994">
        <w:t xml:space="preserve"> </w:t>
      </w:r>
      <w:r w:rsidR="008D0A52">
        <w:t>However, t</w:t>
      </w:r>
      <w:r>
        <w:t xml:space="preserve">he lack of variation in lipid content </w:t>
      </w:r>
      <w:r w:rsidR="00264F79">
        <w:t xml:space="preserve">among the three regions </w:t>
      </w:r>
      <w:r>
        <w:t xml:space="preserve">suggests that </w:t>
      </w:r>
      <w:r w:rsidR="00962577">
        <w:t xml:space="preserve">lake trout do not experience differences in </w:t>
      </w:r>
      <w:r>
        <w:t xml:space="preserve">prey </w:t>
      </w:r>
      <w:r w:rsidR="00962577">
        <w:t xml:space="preserve">availability </w:t>
      </w:r>
      <w:r w:rsidR="008C6994">
        <w:t xml:space="preserve">across the Main Lake. </w:t>
      </w:r>
    </w:p>
    <w:p w14:paraId="0EE81C1D" w14:textId="77777777" w:rsidR="00EB0F31" w:rsidRDefault="00EB0F31" w:rsidP="00C164B2">
      <w:pPr>
        <w:spacing w:line="480" w:lineRule="auto"/>
      </w:pPr>
    </w:p>
    <w:p w14:paraId="798B420C" w14:textId="55301F46" w:rsidR="00BB4021" w:rsidRDefault="002A1B77" w:rsidP="00BB4021">
      <w:pPr>
        <w:spacing w:line="480" w:lineRule="auto"/>
      </w:pPr>
      <w:r>
        <w:t>Hatchery-</w:t>
      </w:r>
      <w:r w:rsidR="008D0A52">
        <w:t xml:space="preserve">reared </w:t>
      </w:r>
      <w:r>
        <w:t>fish are typically fed a high-ration diet rich in lipids that is reflected in their body composition (</w:t>
      </w:r>
      <w:proofErr w:type="spellStart"/>
      <w:r>
        <w:t>Reinitz</w:t>
      </w:r>
      <w:proofErr w:type="spellEnd"/>
      <w:r>
        <w:t>, 1983). Thus, w</w:t>
      </w:r>
      <w:r w:rsidR="00BB4021">
        <w:t xml:space="preserve">e expected stocked juvenile lake trout would possess a higher </w:t>
      </w:r>
      <w:r w:rsidR="006A0707">
        <w:t>MPTLC</w:t>
      </w:r>
      <w:r w:rsidR="00BB4021">
        <w:t xml:space="preserve"> than their wild counterparts</w:t>
      </w:r>
      <w:r w:rsidR="00421FE8">
        <w:t>,</w:t>
      </w:r>
      <w:r>
        <w:t xml:space="preserve"> similar to other </w:t>
      </w:r>
      <w:r w:rsidR="003679BE">
        <w:t xml:space="preserve">stocked species </w:t>
      </w:r>
      <w:r>
        <w:t xml:space="preserve">(e.g., Atlantic salmon </w:t>
      </w:r>
      <w:r w:rsidRPr="002A1B77">
        <w:rPr>
          <w:i/>
        </w:rPr>
        <w:t>Salmo salar</w:t>
      </w:r>
      <w:r>
        <w:t xml:space="preserve">; </w:t>
      </w:r>
      <w:r w:rsidR="008D61F6">
        <w:t>Bergstrom</w:t>
      </w:r>
      <w:r w:rsidR="002365D2">
        <w:t xml:space="preserve">, </w:t>
      </w:r>
      <w:r w:rsidR="008D61F6">
        <w:t xml:space="preserve">1989). </w:t>
      </w:r>
      <w:r w:rsidR="00BB4021">
        <w:t xml:space="preserve">Analysis of </w:t>
      </w:r>
      <w:r w:rsidR="00F17E3B">
        <w:t>lake trout collected from the Ed Weed Fish Culture Station</w:t>
      </w:r>
      <w:r w:rsidR="00BB4021">
        <w:t xml:space="preserve"> </w:t>
      </w:r>
      <w:r>
        <w:t xml:space="preserve">just prior to stocking </w:t>
      </w:r>
      <w:ins w:id="492" w:author="Ellen Marsden" w:date="2019-11-05T19:28:00Z">
        <w:r w:rsidR="00026953">
          <w:t xml:space="preserve">in November </w:t>
        </w:r>
      </w:ins>
      <w:r w:rsidR="00BB4021">
        <w:t xml:space="preserve">showed that </w:t>
      </w:r>
      <w:r>
        <w:t>hatchery-</w:t>
      </w:r>
      <w:r w:rsidR="008D0A52">
        <w:t xml:space="preserve">reared </w:t>
      </w:r>
      <w:r w:rsidR="00BB4021">
        <w:t xml:space="preserve">lake trout </w:t>
      </w:r>
      <w:r>
        <w:t>had a MPTLC</w:t>
      </w:r>
      <w:r w:rsidR="00BB4021">
        <w:t xml:space="preserve"> </w:t>
      </w:r>
      <w:r w:rsidR="008D0A52">
        <w:t>approximately</w:t>
      </w:r>
      <w:r w:rsidR="009A0263">
        <w:t xml:space="preserve"> </w:t>
      </w:r>
      <w:r w:rsidR="004647AA">
        <w:t>t</w:t>
      </w:r>
      <w:r w:rsidR="008D0A52">
        <w:t>wo</w:t>
      </w:r>
      <w:r w:rsidR="004647AA">
        <w:t xml:space="preserve"> times </w:t>
      </w:r>
      <w:r w:rsidR="008D0A52">
        <w:t xml:space="preserve">higher </w:t>
      </w:r>
      <w:r w:rsidR="00BB4021">
        <w:t xml:space="preserve">than wild </w:t>
      </w:r>
      <w:r w:rsidR="008D0A52">
        <w:t xml:space="preserve">lake trout </w:t>
      </w:r>
      <w:r w:rsidR="00F17E3B">
        <w:t xml:space="preserve">of the same size </w:t>
      </w:r>
      <w:r w:rsidR="00B50639">
        <w:t>in</w:t>
      </w:r>
      <w:r w:rsidR="00BB4021">
        <w:t xml:space="preserve"> Lake Champlain. </w:t>
      </w:r>
      <w:r>
        <w:t>However, l</w:t>
      </w:r>
      <w:r w:rsidR="00F17E3B">
        <w:t xml:space="preserve">ipid </w:t>
      </w:r>
      <w:r w:rsidR="00BB4021">
        <w:t xml:space="preserve">content </w:t>
      </w:r>
      <w:r w:rsidR="00F17E3B">
        <w:t xml:space="preserve">of </w:t>
      </w:r>
      <w:del w:id="493" w:author="Ellen Marsden" w:date="2019-11-05T19:28:00Z">
        <w:r w:rsidR="00421FE8" w:rsidDel="00026953">
          <w:delText xml:space="preserve">the </w:delText>
        </w:r>
      </w:del>
      <w:r w:rsidR="00F17E3B">
        <w:t xml:space="preserve">newly stocked lake trout </w:t>
      </w:r>
      <w:r w:rsidR="00BB4021">
        <w:t>drop</w:t>
      </w:r>
      <w:r w:rsidR="00421FE8">
        <w:t>ped</w:t>
      </w:r>
      <w:r w:rsidR="00BB4021">
        <w:t xml:space="preserve"> markedly over their first winter to the level of </w:t>
      </w:r>
      <w:ins w:id="494" w:author="Ellen Marsden" w:date="2019-10-03T12:03:00Z">
        <w:r w:rsidR="00E8124A">
          <w:t>age-</w:t>
        </w:r>
      </w:ins>
      <w:ins w:id="495" w:author="Ellen Marsden" w:date="2019-10-03T12:04:00Z">
        <w:r w:rsidR="00E8124A">
          <w:t>1</w:t>
        </w:r>
      </w:ins>
      <w:ins w:id="496" w:author="Ellen Marsden" w:date="2019-10-03T12:03:00Z">
        <w:r w:rsidR="00E8124A">
          <w:t xml:space="preserve"> </w:t>
        </w:r>
      </w:ins>
      <w:r w:rsidR="00BB4021">
        <w:t xml:space="preserve">wild fish </w:t>
      </w:r>
      <w:ins w:id="497" w:author="Ellen Marsden" w:date="2019-10-03T12:04:00Z">
        <w:r w:rsidR="00E8124A">
          <w:t xml:space="preserve">in spring, </w:t>
        </w:r>
      </w:ins>
      <w:r w:rsidR="00BB4021">
        <w:t>and continue</w:t>
      </w:r>
      <w:r w:rsidR="00D56663">
        <w:t>d</w:t>
      </w:r>
      <w:r w:rsidR="00BB4021">
        <w:t xml:space="preserve"> to drop throughout summer until</w:t>
      </w:r>
      <w:r w:rsidR="004E1033">
        <w:t xml:space="preserve"> </w:t>
      </w:r>
      <w:r w:rsidR="00B50639">
        <w:t xml:space="preserve">by </w:t>
      </w:r>
      <w:r w:rsidR="004647AA">
        <w:t>autumn</w:t>
      </w:r>
      <w:r w:rsidR="00B50639">
        <w:t xml:space="preserve"> the </w:t>
      </w:r>
      <w:r w:rsidR="00BB4021">
        <w:t>stocked juvenile lake trout</w:t>
      </w:r>
      <w:r w:rsidR="004E1033">
        <w:t xml:space="preserve"> </w:t>
      </w:r>
      <w:r w:rsidR="00D56663">
        <w:t>we</w:t>
      </w:r>
      <w:r w:rsidR="004E1033">
        <w:t>re</w:t>
      </w:r>
      <w:r w:rsidR="00BB4021">
        <w:t xml:space="preserve"> lower in </w:t>
      </w:r>
      <w:r>
        <w:t>MPTLC</w:t>
      </w:r>
      <w:r w:rsidR="00BB4021">
        <w:t xml:space="preserve"> than wild juvenile lake trout</w:t>
      </w:r>
      <w:r w:rsidR="004E1033">
        <w:t xml:space="preserve"> of the same age class</w:t>
      </w:r>
      <w:r w:rsidR="002E20D6">
        <w:t xml:space="preserve">, although </w:t>
      </w:r>
      <w:del w:id="498" w:author="Ellen Marsden" w:date="2019-10-03T12:05:00Z">
        <w:r w:rsidR="002E20D6" w:rsidDel="00E8124A">
          <w:delText>larger in size</w:delText>
        </w:r>
      </w:del>
      <w:ins w:id="499" w:author="Ellen Marsden" w:date="2019-10-03T12:05:00Z">
        <w:r w:rsidR="00E8124A">
          <w:t>the</w:t>
        </w:r>
      </w:ins>
      <w:ins w:id="500" w:author="Ellen Marsden" w:date="2019-11-05T19:29:00Z">
        <w:r w:rsidR="00026953">
          <w:t xml:space="preserve"> stocked fish</w:t>
        </w:r>
      </w:ins>
      <w:ins w:id="501" w:author="Ellen Marsden" w:date="2019-10-03T12:05:00Z">
        <w:r w:rsidR="00E8124A">
          <w:t xml:space="preserve"> were longer</w:t>
        </w:r>
      </w:ins>
      <w:ins w:id="502" w:author="Ellen Marsden" w:date="2019-11-05T19:29:00Z">
        <w:r w:rsidR="00026953">
          <w:t xml:space="preserve"> than wild lake trout</w:t>
        </w:r>
      </w:ins>
      <w:r w:rsidR="002E20D6">
        <w:t>.</w:t>
      </w:r>
      <w:r w:rsidR="002E20D6" w:rsidDel="002E20D6">
        <w:t xml:space="preserve"> </w:t>
      </w:r>
    </w:p>
    <w:p w14:paraId="6E71CB6E" w14:textId="77777777" w:rsidR="004E1033" w:rsidRDefault="004E1033" w:rsidP="00BB4021">
      <w:pPr>
        <w:spacing w:line="480" w:lineRule="auto"/>
      </w:pPr>
    </w:p>
    <w:p w14:paraId="1E962B95" w14:textId="07333388" w:rsidR="0037745B" w:rsidRDefault="004E1033" w:rsidP="00AD75E7">
      <w:pPr>
        <w:spacing w:line="480" w:lineRule="auto"/>
      </w:pPr>
      <w:r>
        <w:t xml:space="preserve">The high lipid content of wild </w:t>
      </w:r>
      <w:ins w:id="503" w:author="Ellen Marsden" w:date="2019-10-04T16:42:00Z">
        <w:r w:rsidR="009A742B">
          <w:t xml:space="preserve">juvenile lake trout </w:t>
        </w:r>
      </w:ins>
      <w:r w:rsidR="00D435AE">
        <w:t xml:space="preserve">compared to stocked </w:t>
      </w:r>
      <w:r>
        <w:t xml:space="preserve">juvenile lake trout suggests that wild </w:t>
      </w:r>
      <w:r w:rsidR="008D0A52">
        <w:t xml:space="preserve">lake trout </w:t>
      </w:r>
      <w:r>
        <w:t xml:space="preserve">may </w:t>
      </w:r>
      <w:r w:rsidR="0015159D">
        <w:t xml:space="preserve">be </w:t>
      </w:r>
      <w:r w:rsidR="00DE0364">
        <w:t>more efficient foragers than stocked fish</w:t>
      </w:r>
      <w:ins w:id="504" w:author="Ellen Marsden" w:date="2019-10-04T16:43:00Z">
        <w:r w:rsidR="009A742B">
          <w:t xml:space="preserve"> at the same size range</w:t>
        </w:r>
      </w:ins>
      <w:r w:rsidR="00DE0364">
        <w:t>, particularly relative to hatchery fish as they adapt to seeking wild prey</w:t>
      </w:r>
      <w:r>
        <w:t xml:space="preserve">. </w:t>
      </w:r>
      <w:r w:rsidR="0015159D">
        <w:t>The artificial environment in which s</w:t>
      </w:r>
      <w:r>
        <w:t xml:space="preserve">tocked fish are raised </w:t>
      </w:r>
      <w:r w:rsidR="008A7119">
        <w:t xml:space="preserve">may </w:t>
      </w:r>
      <w:r w:rsidR="008D0A52">
        <w:t xml:space="preserve">not </w:t>
      </w:r>
      <w:r w:rsidR="008A7119">
        <w:t xml:space="preserve">select for traits </w:t>
      </w:r>
      <w:r w:rsidR="00C47E83">
        <w:t xml:space="preserve">such as boldness and aggressiveness </w:t>
      </w:r>
      <w:r w:rsidR="008A7119">
        <w:t xml:space="preserve">that are </w:t>
      </w:r>
      <w:r w:rsidR="008D0A52">
        <w:t xml:space="preserve">adaptive </w:t>
      </w:r>
      <w:r w:rsidR="008A7119">
        <w:t>in natural settings</w:t>
      </w:r>
      <w:r w:rsidR="00C47E83">
        <w:t xml:space="preserve"> </w:t>
      </w:r>
      <w:r w:rsidR="00B750E8">
        <w:t xml:space="preserve">(Brown and </w:t>
      </w:r>
      <w:proofErr w:type="spellStart"/>
      <w:r w:rsidR="00B750E8">
        <w:t>Laland</w:t>
      </w:r>
      <w:proofErr w:type="spellEnd"/>
      <w:r w:rsidR="002365D2">
        <w:t>,</w:t>
      </w:r>
      <w:r w:rsidR="00B750E8">
        <w:t xml:space="preserve"> 2002</w:t>
      </w:r>
      <w:r w:rsidR="002365D2">
        <w:t xml:space="preserve">; </w:t>
      </w:r>
      <w:r w:rsidR="00B750E8">
        <w:t>Brown et al.</w:t>
      </w:r>
      <w:r w:rsidR="002365D2">
        <w:t xml:space="preserve">, </w:t>
      </w:r>
      <w:r w:rsidR="00B750E8">
        <w:t>2003</w:t>
      </w:r>
      <w:r w:rsidR="002365D2">
        <w:t xml:space="preserve">; </w:t>
      </w:r>
      <w:proofErr w:type="spellStart"/>
      <w:r w:rsidR="00B750E8">
        <w:t>Saikkonen</w:t>
      </w:r>
      <w:proofErr w:type="spellEnd"/>
      <w:r w:rsidR="00B750E8">
        <w:t xml:space="preserve"> et al. 2011)</w:t>
      </w:r>
      <w:r w:rsidR="008A7119">
        <w:t xml:space="preserve">. </w:t>
      </w:r>
      <w:r w:rsidR="00DE0364">
        <w:t>In general, h</w:t>
      </w:r>
      <w:r w:rsidR="001906A9">
        <w:t>atchery-ra</w:t>
      </w:r>
      <w:r w:rsidR="00B50639">
        <w:t>is</w:t>
      </w:r>
      <w:r w:rsidR="001906A9">
        <w:t xml:space="preserve">ed fish </w:t>
      </w:r>
      <w:ins w:id="505" w:author="Ellen Marsden" w:date="2019-10-08T22:22:00Z">
        <w:r w:rsidR="001A2BB1">
          <w:t xml:space="preserve">post-stocking </w:t>
        </w:r>
      </w:ins>
      <w:r w:rsidR="00E9000E">
        <w:t>tend to</w:t>
      </w:r>
      <w:r w:rsidR="00DE0364">
        <w:t xml:space="preserve"> </w:t>
      </w:r>
      <w:r w:rsidR="001906A9">
        <w:t>consum</w:t>
      </w:r>
      <w:r w:rsidR="00B039CE">
        <w:t>e</w:t>
      </w:r>
      <w:r w:rsidR="001906A9">
        <w:t xml:space="preserve"> less food</w:t>
      </w:r>
      <w:ins w:id="506" w:author="Ellen Marsden" w:date="2019-10-08T22:22:00Z">
        <w:r w:rsidR="001A2BB1">
          <w:t xml:space="preserve"> and</w:t>
        </w:r>
      </w:ins>
      <w:del w:id="507" w:author="Ellen Marsden" w:date="2019-10-08T22:22:00Z">
        <w:r w:rsidR="001906A9" w:rsidDel="001A2BB1">
          <w:delText>,</w:delText>
        </w:r>
      </w:del>
      <w:r w:rsidR="001906A9">
        <w:t xml:space="preserve"> fewer prey types</w:t>
      </w:r>
      <w:ins w:id="508" w:author="Ellen Marsden" w:date="2019-10-08T22:22:00Z">
        <w:r w:rsidR="001A2BB1">
          <w:t xml:space="preserve"> than wild fish</w:t>
        </w:r>
      </w:ins>
      <w:r w:rsidR="001906A9">
        <w:t>, and exhibit reduced ability to switch to new prey types</w:t>
      </w:r>
      <w:r w:rsidR="00C47E83">
        <w:t xml:space="preserve"> in </w:t>
      </w:r>
      <w:r w:rsidR="00C47E83">
        <w:lastRenderedPageBreak/>
        <w:t>the wild</w:t>
      </w:r>
      <w:r w:rsidR="001906A9">
        <w:t xml:space="preserve"> (</w:t>
      </w:r>
      <w:r w:rsidR="008D0A52">
        <w:t xml:space="preserve">e.g., </w:t>
      </w:r>
      <w:proofErr w:type="spellStart"/>
      <w:r w:rsidR="001906A9">
        <w:t>Saikkonen</w:t>
      </w:r>
      <w:proofErr w:type="spellEnd"/>
      <w:r w:rsidR="001906A9">
        <w:t xml:space="preserve"> et al.</w:t>
      </w:r>
      <w:r w:rsidR="002365D2">
        <w:t xml:space="preserve">, </w:t>
      </w:r>
      <w:r w:rsidR="001906A9">
        <w:t xml:space="preserve">2011). </w:t>
      </w:r>
      <w:del w:id="509" w:author="Ellen Marsden" w:date="2019-10-08T22:23:00Z">
        <w:r w:rsidR="007C25E7" w:rsidRPr="001A2BB1" w:rsidDel="001A2BB1">
          <w:delText xml:space="preserve">Density-dependent </w:delText>
        </w:r>
        <w:r w:rsidR="0041796D" w:rsidRPr="001A2BB1" w:rsidDel="001A2BB1">
          <w:delText xml:space="preserve">growth and condition, decreased fin quality, and </w:delText>
        </w:r>
      </w:del>
      <w:ins w:id="510" w:author="Ellen Marsden" w:date="2019-10-08T22:23:00Z">
        <w:r w:rsidR="001A2BB1">
          <w:t>I</w:t>
        </w:r>
      </w:ins>
      <w:del w:id="511" w:author="Ellen Marsden" w:date="2019-10-08T22:23:00Z">
        <w:r w:rsidR="0041796D" w:rsidRPr="001A2BB1" w:rsidDel="001A2BB1">
          <w:delText>i</w:delText>
        </w:r>
      </w:del>
      <w:r w:rsidR="0041796D" w:rsidRPr="001A2BB1">
        <w:t>nferior anaerobic capacity and swim performance</w:t>
      </w:r>
      <w:r w:rsidR="007C25E7" w:rsidRPr="001A2BB1">
        <w:t xml:space="preserve"> have also been documented for fish raised in hatcheries</w:t>
      </w:r>
      <w:r w:rsidR="0041796D" w:rsidRPr="001A2BB1">
        <w:t xml:space="preserve"> (McDonald et al.</w:t>
      </w:r>
      <w:r w:rsidR="002365D2" w:rsidRPr="001A2BB1">
        <w:t xml:space="preserve">, </w:t>
      </w:r>
      <w:r w:rsidR="0041796D" w:rsidRPr="001A2BB1">
        <w:t>1998).</w:t>
      </w:r>
      <w:r w:rsidR="0041796D">
        <w:t xml:space="preserve"> Hatchery-raised brook trout (</w:t>
      </w:r>
      <w:r w:rsidR="0041796D">
        <w:rPr>
          <w:i/>
        </w:rPr>
        <w:t>Salvelinus fontinalis</w:t>
      </w:r>
      <w:r w:rsidR="0041796D">
        <w:t xml:space="preserve">) also exhibited lower survival rates </w:t>
      </w:r>
      <w:r w:rsidR="007C25E7">
        <w:t xml:space="preserve">once released compared to </w:t>
      </w:r>
      <w:r w:rsidR="0041796D">
        <w:t xml:space="preserve">wild fish </w:t>
      </w:r>
      <w:r w:rsidR="007C25E7">
        <w:t>because of poor foraging ability</w:t>
      </w:r>
      <w:r w:rsidR="0041796D">
        <w:t xml:space="preserve"> (</w:t>
      </w:r>
      <w:proofErr w:type="spellStart"/>
      <w:r w:rsidR="0041796D">
        <w:t>Ersbak</w:t>
      </w:r>
      <w:proofErr w:type="spellEnd"/>
      <w:r w:rsidR="0041796D">
        <w:t xml:space="preserve"> and </w:t>
      </w:r>
      <w:proofErr w:type="spellStart"/>
      <w:r w:rsidR="0041796D">
        <w:t>Haase</w:t>
      </w:r>
      <w:proofErr w:type="spellEnd"/>
      <w:r w:rsidR="002365D2">
        <w:t xml:space="preserve">, </w:t>
      </w:r>
      <w:r w:rsidR="0041796D">
        <w:t>1983). The</w:t>
      </w:r>
      <w:r w:rsidR="007C25E7">
        <w:t xml:space="preserve"> body of evidence </w:t>
      </w:r>
      <w:r w:rsidR="0041796D">
        <w:t>suggest</w:t>
      </w:r>
      <w:r w:rsidR="007C25E7">
        <w:t>s</w:t>
      </w:r>
      <w:r w:rsidR="0041796D">
        <w:t xml:space="preserve"> that hatchery-raised salmonids are less </w:t>
      </w:r>
      <w:r w:rsidR="00C47E83">
        <w:t>efficient foragers</w:t>
      </w:r>
      <w:r w:rsidR="0041796D">
        <w:t xml:space="preserve"> </w:t>
      </w:r>
      <w:r w:rsidR="0093427E">
        <w:t xml:space="preserve">than wild fish </w:t>
      </w:r>
      <w:r w:rsidR="0041796D">
        <w:t xml:space="preserve">in </w:t>
      </w:r>
      <w:r w:rsidR="008D0A52">
        <w:t xml:space="preserve">a </w:t>
      </w:r>
      <w:r w:rsidR="0041796D">
        <w:t>natural lake environment</w:t>
      </w:r>
      <w:r w:rsidR="007C25E7">
        <w:t xml:space="preserve">, </w:t>
      </w:r>
      <w:r w:rsidR="0093427E">
        <w:t xml:space="preserve">potentially resulting in </w:t>
      </w:r>
      <w:r w:rsidR="0041796D">
        <w:t xml:space="preserve">lower lipid levels </w:t>
      </w:r>
      <w:r w:rsidR="007C25E7">
        <w:t xml:space="preserve">compared </w:t>
      </w:r>
      <w:r w:rsidR="006D529F">
        <w:t xml:space="preserve">to </w:t>
      </w:r>
      <w:r w:rsidR="0041796D">
        <w:t xml:space="preserve">wild </w:t>
      </w:r>
      <w:r w:rsidR="006D529F">
        <w:t>fish</w:t>
      </w:r>
      <w:r w:rsidR="0041796D">
        <w:t xml:space="preserve">, as we found in this study. </w:t>
      </w:r>
    </w:p>
    <w:p w14:paraId="0212A6E9" w14:textId="77777777" w:rsidR="0041796D" w:rsidRDefault="0041796D" w:rsidP="00C164B2">
      <w:pPr>
        <w:spacing w:line="480" w:lineRule="auto"/>
      </w:pPr>
    </w:p>
    <w:p w14:paraId="2099D977" w14:textId="27048D41" w:rsidR="00DA1C8F" w:rsidRPr="007740D1" w:rsidDel="002D7072" w:rsidRDefault="00DA1C8F">
      <w:pPr>
        <w:spacing w:line="480" w:lineRule="auto"/>
        <w:rPr>
          <w:del w:id="512" w:author="Ellen Marsden" w:date="2019-10-10T16:25:00Z"/>
        </w:rPr>
      </w:pPr>
      <w:r w:rsidRPr="007740D1">
        <w:t xml:space="preserve">We </w:t>
      </w:r>
      <w:r w:rsidR="00245C5A" w:rsidRPr="007740D1">
        <w:t xml:space="preserve">also </w:t>
      </w:r>
      <w:r w:rsidRPr="007740D1">
        <w:t>f</w:t>
      </w:r>
      <w:r w:rsidR="00245C5A" w:rsidRPr="007740D1">
        <w:t>oun</w:t>
      </w:r>
      <w:r w:rsidRPr="007740D1">
        <w:t xml:space="preserve">d seasonal differences in </w:t>
      </w:r>
      <w:r w:rsidR="006D529F">
        <w:t>MPTLC</w:t>
      </w:r>
      <w:r w:rsidRPr="007740D1">
        <w:t xml:space="preserve"> of juvenile lake trout in the central Main Lake.</w:t>
      </w:r>
      <w:r w:rsidR="0037745B" w:rsidRPr="007740D1">
        <w:t xml:space="preserve"> </w:t>
      </w:r>
      <w:del w:id="513" w:author="Ellen Marsden" w:date="2019-10-03T10:23:00Z">
        <w:r w:rsidR="0093427E" w:rsidDel="003E2349">
          <w:delText>S</w:delText>
        </w:r>
      </w:del>
      <w:del w:id="514" w:author="Ellen Marsden" w:date="2019-10-10T16:25:00Z">
        <w:r w:rsidR="0037745B" w:rsidRPr="007740D1" w:rsidDel="002D7072">
          <w:delText xml:space="preserve">ummer </w:delText>
        </w:r>
        <w:r w:rsidR="006D529F" w:rsidDel="002D7072">
          <w:delText>MPTLC</w:delText>
        </w:r>
        <w:r w:rsidR="0037745B" w:rsidRPr="007740D1" w:rsidDel="002D7072">
          <w:delText xml:space="preserve"> was slightly lower than spring lipid levels, and </w:delText>
        </w:r>
        <w:r w:rsidR="00F6403B" w:rsidRPr="007740D1" w:rsidDel="002D7072">
          <w:delText>a</w:delText>
        </w:r>
        <w:r w:rsidR="0037745B" w:rsidRPr="007740D1" w:rsidDel="002D7072">
          <w:delText xml:space="preserve">utumn lipid levels were much lower than spring. </w:delText>
        </w:r>
        <w:r w:rsidR="00C47E83" w:rsidDel="002D7072">
          <w:delText>Our</w:delText>
        </w:r>
        <w:r w:rsidR="0037745B" w:rsidRPr="007740D1" w:rsidDel="002D7072">
          <w:delText xml:space="preserve"> </w:delText>
        </w:r>
        <w:r w:rsidR="00C47E83" w:rsidDel="002D7072">
          <w:delText>findings</w:delText>
        </w:r>
        <w:r w:rsidR="0037745B" w:rsidRPr="007740D1" w:rsidDel="002D7072">
          <w:delText xml:space="preserve"> contradict patterns reported for </w:delText>
        </w:r>
        <w:r w:rsidR="006B7DFF" w:rsidRPr="007740D1" w:rsidDel="002D7072">
          <w:delText xml:space="preserve">other </w:delText>
        </w:r>
        <w:r w:rsidR="0037745B" w:rsidRPr="007740D1" w:rsidDel="002D7072">
          <w:delText xml:space="preserve">piscivorous fish, where lipids are usually low in the springtime after overwinter depletion, </w:delText>
        </w:r>
        <w:r w:rsidR="00531576" w:rsidRPr="007740D1" w:rsidDel="002D7072">
          <w:delText xml:space="preserve">greatest </w:delText>
        </w:r>
        <w:r w:rsidR="0037745B" w:rsidRPr="007740D1" w:rsidDel="002D7072">
          <w:delText xml:space="preserve">in midsummer months when feeding opportunities are best, and plateau </w:delText>
        </w:r>
        <w:r w:rsidR="004647AA" w:rsidRPr="007740D1" w:rsidDel="002D7072">
          <w:delText>by</w:delText>
        </w:r>
        <w:r w:rsidR="0037745B" w:rsidRPr="007740D1" w:rsidDel="002D7072">
          <w:delText xml:space="preserve"> </w:delText>
        </w:r>
        <w:r w:rsidR="004647AA" w:rsidRPr="007740D1" w:rsidDel="002D7072">
          <w:delText>autumn</w:delText>
        </w:r>
        <w:r w:rsidR="0037745B" w:rsidRPr="007740D1" w:rsidDel="002D7072">
          <w:delText xml:space="preserve"> when </w:delText>
        </w:r>
        <w:r w:rsidR="00C47E83" w:rsidDel="002D7072">
          <w:delText xml:space="preserve">system </w:delText>
        </w:r>
        <w:r w:rsidR="0037745B" w:rsidRPr="007740D1" w:rsidDel="002D7072">
          <w:delText>productivity</w:delText>
        </w:r>
        <w:r w:rsidR="006D529F" w:rsidDel="002D7072">
          <w:delText xml:space="preserve"> </w:delText>
        </w:r>
        <w:r w:rsidR="0037745B" w:rsidRPr="007740D1" w:rsidDel="002D7072">
          <w:delText>drops before winter (</w:delText>
        </w:r>
        <w:r w:rsidR="006B7DFF" w:rsidRPr="007740D1" w:rsidDel="002D7072">
          <w:delText xml:space="preserve">e.g. </w:delText>
        </w:r>
        <w:r w:rsidR="0037745B" w:rsidRPr="007740D1" w:rsidDel="002D7072">
          <w:delText>Madenjian et al., 2000</w:delText>
        </w:r>
        <w:r w:rsidR="00F17E3B" w:rsidRPr="007740D1" w:rsidDel="002D7072">
          <w:delText xml:space="preserve">; </w:delText>
        </w:r>
        <w:r w:rsidR="0037745B" w:rsidRPr="007740D1" w:rsidDel="002D7072">
          <w:delText>Metcalfe et al., 2002).</w:delText>
        </w:r>
        <w:r w:rsidR="006B7DFF" w:rsidRPr="007740D1" w:rsidDel="002D7072">
          <w:delText xml:space="preserve"> </w:delText>
        </w:r>
      </w:del>
    </w:p>
    <w:p w14:paraId="49387323" w14:textId="77777777" w:rsidR="006B7DFF" w:rsidDel="002D7072" w:rsidRDefault="006B7DFF">
      <w:pPr>
        <w:spacing w:line="480" w:lineRule="auto"/>
        <w:rPr>
          <w:del w:id="515" w:author="Ellen Marsden" w:date="2019-10-10T16:25:00Z"/>
        </w:rPr>
      </w:pPr>
    </w:p>
    <w:p w14:paraId="15A5EC72" w14:textId="44D97B16" w:rsidR="00A12513" w:rsidRDefault="00F97FC5" w:rsidP="006D60A7">
      <w:pPr>
        <w:spacing w:line="480" w:lineRule="auto"/>
      </w:pPr>
      <w:r>
        <w:t>S</w:t>
      </w:r>
      <w:r w:rsidR="006B7DFF">
        <w:t>tocked and wild fish</w:t>
      </w:r>
      <w:r w:rsidR="006D529F">
        <w:t xml:space="preserve"> </w:t>
      </w:r>
      <w:r w:rsidR="006B7DFF">
        <w:t xml:space="preserve">showed different trends in </w:t>
      </w:r>
      <w:r w:rsidR="0093427E">
        <w:t xml:space="preserve">seasonal </w:t>
      </w:r>
      <w:r w:rsidR="006B7DFF">
        <w:t>lipid levels</w:t>
      </w:r>
      <w:r w:rsidR="00F17E3B">
        <w:t xml:space="preserve">; the pattern in lipid content </w:t>
      </w:r>
      <w:r w:rsidR="0093427E">
        <w:t xml:space="preserve">in </w:t>
      </w:r>
      <w:r w:rsidR="00F17E3B">
        <w:t>the stocked fish appear</w:t>
      </w:r>
      <w:r w:rsidR="0093427E">
        <w:t>ed</w:t>
      </w:r>
      <w:r w:rsidR="00F17E3B">
        <w:t xml:space="preserve"> to influence the overall trend when all fish were analyzed together. </w:t>
      </w:r>
      <w:r w:rsidR="00F6403B">
        <w:t>Lipid content of w</w:t>
      </w:r>
      <w:r w:rsidR="006B7DFF">
        <w:t>ild fish w</w:t>
      </w:r>
      <w:r w:rsidR="00F6403B">
        <w:t>as</w:t>
      </w:r>
      <w:r w:rsidR="006B7DFF">
        <w:t xml:space="preserve"> consistent with other </w:t>
      </w:r>
      <w:del w:id="516" w:author="Ellen Marsden" w:date="2019-10-10T16:25:00Z">
        <w:r w:rsidR="006B7DFF" w:rsidDel="002D7072">
          <w:delText xml:space="preserve">salmonid </w:delText>
        </w:r>
      </w:del>
      <w:ins w:id="517" w:author="Ellen Marsden" w:date="2019-10-10T16:25:00Z">
        <w:r w:rsidR="002D7072">
          <w:t xml:space="preserve">piscivorous </w:t>
        </w:r>
      </w:ins>
      <w:r w:rsidR="006B7DFF">
        <w:t>fishes</w:t>
      </w:r>
      <w:r w:rsidR="0093427E">
        <w:t xml:space="preserve">, in which </w:t>
      </w:r>
      <w:r w:rsidR="006B7DFF">
        <w:t xml:space="preserve">lipids are </w:t>
      </w:r>
      <w:r w:rsidR="00531576">
        <w:t xml:space="preserve">greatest </w:t>
      </w:r>
      <w:r w:rsidR="006B7DFF">
        <w:t xml:space="preserve">in the summer and lower in spring and </w:t>
      </w:r>
      <w:r w:rsidR="004647AA">
        <w:t>autumn</w:t>
      </w:r>
      <w:r w:rsidR="006B7DFF">
        <w:t xml:space="preserve"> (e.g. </w:t>
      </w:r>
      <w:proofErr w:type="spellStart"/>
      <w:r w:rsidR="006B7DFF">
        <w:t>Maden</w:t>
      </w:r>
      <w:r w:rsidR="007712A2">
        <w:t>j</w:t>
      </w:r>
      <w:r w:rsidR="006B7DFF">
        <w:t>ian</w:t>
      </w:r>
      <w:proofErr w:type="spellEnd"/>
      <w:r w:rsidR="006B7DFF">
        <w:t xml:space="preserve"> et al., 2000</w:t>
      </w:r>
      <w:r w:rsidR="002365D2">
        <w:t xml:space="preserve">; </w:t>
      </w:r>
      <w:r w:rsidR="006B7DFF">
        <w:t xml:space="preserve">Metcalfe et al., 2002). </w:t>
      </w:r>
      <w:r w:rsidR="006D60A7">
        <w:t xml:space="preserve">In summer, age-1 to 3 lake </w:t>
      </w:r>
      <w:r w:rsidR="003679BE">
        <w:t xml:space="preserve">trout </w:t>
      </w:r>
      <w:r w:rsidR="006D60A7">
        <w:t xml:space="preserve">have access to young-of-year </w:t>
      </w:r>
      <w:r w:rsidR="002E07B8">
        <w:t xml:space="preserve">smelt and </w:t>
      </w:r>
      <w:r w:rsidR="006D60A7">
        <w:t xml:space="preserve">alewife </w:t>
      </w:r>
      <w:r w:rsidR="002E07B8">
        <w:t>that hatch in June and July, respectively (</w:t>
      </w:r>
      <w:proofErr w:type="spellStart"/>
      <w:r w:rsidR="002E07B8">
        <w:t>Simonin</w:t>
      </w:r>
      <w:proofErr w:type="spellEnd"/>
      <w:r w:rsidR="002E07B8">
        <w:t xml:space="preserve"> et al 2016)</w:t>
      </w:r>
      <w:r w:rsidR="006D60A7">
        <w:t>,</w:t>
      </w:r>
      <w:r w:rsidR="002E07B8">
        <w:t xml:space="preserve"> and this prey base appears to be</w:t>
      </w:r>
      <w:r w:rsidR="006D60A7">
        <w:t xml:space="preserve"> sufficient to allow accumulation of lipid storage</w:t>
      </w:r>
      <w:r w:rsidR="002E07B8">
        <w:t xml:space="preserve"> in addition to growth</w:t>
      </w:r>
      <w:r w:rsidR="00B458E3">
        <w:t xml:space="preserve">. </w:t>
      </w:r>
      <w:r w:rsidR="006B7DFF">
        <w:t xml:space="preserve">Stocked fish, </w:t>
      </w:r>
      <w:r w:rsidR="00421FE8">
        <w:t>in contrast</w:t>
      </w:r>
      <w:r w:rsidR="006B7DFF">
        <w:t xml:space="preserve">, </w:t>
      </w:r>
      <w:r w:rsidR="0093427E">
        <w:t xml:space="preserve">showed </w:t>
      </w:r>
      <w:r w:rsidR="006B7DFF">
        <w:t xml:space="preserve">significant declines in lipid content from spring to summer to </w:t>
      </w:r>
      <w:r w:rsidR="007C25E7">
        <w:t>autumn</w:t>
      </w:r>
      <w:r w:rsidR="006B7DFF">
        <w:t xml:space="preserve">. </w:t>
      </w:r>
      <w:r w:rsidR="005C07F9">
        <w:t xml:space="preserve">Lipid levels of the hatchery fish </w:t>
      </w:r>
      <w:r w:rsidR="006D60A7">
        <w:t xml:space="preserve">also declined substantially </w:t>
      </w:r>
      <w:del w:id="518" w:author="Ellen Marsden" w:date="2019-10-10T15:39:00Z">
        <w:r w:rsidR="006D60A7" w:rsidDel="00BA223C">
          <w:delText xml:space="preserve">between </w:delText>
        </w:r>
      </w:del>
      <w:ins w:id="519" w:author="Ellen Marsden" w:date="2019-10-10T15:39:00Z">
        <w:r w:rsidR="00BA223C">
          <w:t xml:space="preserve">after </w:t>
        </w:r>
      </w:ins>
      <w:r w:rsidR="006D60A7">
        <w:t>stocking in November</w:t>
      </w:r>
      <w:ins w:id="520" w:author="Ellen Marsden" w:date="2019-10-10T15:39:00Z">
        <w:r w:rsidR="00BA223C">
          <w:t>, as lipid levels in fish sampled from the hatchery just prior to stock</w:t>
        </w:r>
      </w:ins>
      <w:ins w:id="521" w:author="Ellen Marsden" w:date="2019-10-10T15:40:00Z">
        <w:r w:rsidR="00BA223C">
          <w:t>ing</w:t>
        </w:r>
      </w:ins>
      <w:ins w:id="522" w:author="Ellen Marsden" w:date="2019-10-10T15:39:00Z">
        <w:r w:rsidR="00BA223C">
          <w:t xml:space="preserve"> were substantially higher than in </w:t>
        </w:r>
      </w:ins>
      <w:ins w:id="523" w:author="Ellen Marsden" w:date="2019-10-10T15:40:00Z">
        <w:r w:rsidR="00BA223C">
          <w:t xml:space="preserve">stocked fish caught in the lake in </w:t>
        </w:r>
      </w:ins>
      <w:ins w:id="524" w:author="Ellen Marsden" w:date="2019-10-10T15:39:00Z">
        <w:r w:rsidR="00BA223C">
          <w:t>spring</w:t>
        </w:r>
      </w:ins>
      <w:del w:id="525" w:author="Ellen Marsden" w:date="2019-10-10T15:39:00Z">
        <w:r w:rsidR="006D60A7" w:rsidDel="00BA223C">
          <w:delText xml:space="preserve"> and </w:delText>
        </w:r>
      </w:del>
      <w:del w:id="526" w:author="Ellen Marsden" w:date="2019-10-10T15:38:00Z">
        <w:r w:rsidR="006D60A7" w:rsidDel="00BA223C">
          <w:delText xml:space="preserve">when they were caught in </w:delText>
        </w:r>
      </w:del>
      <w:del w:id="527" w:author="Ellen Marsden" w:date="2019-10-10T15:39:00Z">
        <w:r w:rsidR="005C07F9" w:rsidDel="00BA223C">
          <w:delText>spring</w:delText>
        </w:r>
        <w:r w:rsidR="006D60A7" w:rsidDel="00BA223C">
          <w:delText>, and decreased</w:delText>
        </w:r>
        <w:r w:rsidR="005C07F9" w:rsidDel="00BA223C">
          <w:delText xml:space="preserve"> further through the summer into August</w:delText>
        </w:r>
      </w:del>
      <w:r w:rsidR="006D60A7">
        <w:t>.</w:t>
      </w:r>
      <w:r w:rsidR="009A0263">
        <w:t xml:space="preserve"> </w:t>
      </w:r>
      <w:r w:rsidR="009175C1">
        <w:t xml:space="preserve">Although this comparison was made between two cohorts (i.e., lake trout sampled prior to stocking in November, and the previous cohort sampled in spring and summer of the same year), hatchery conditions and diet are consistent from year to year, and we can assume reasonable consistency in lake conditions in two consecutive years. </w:t>
      </w:r>
      <w:r w:rsidR="00336F59">
        <w:t xml:space="preserve">The consistent </w:t>
      </w:r>
      <w:r w:rsidR="00336F59">
        <w:lastRenderedPageBreak/>
        <w:t xml:space="preserve">seasonal decline in lipid content of stocked juvenile lake trout suggests that these fish will </w:t>
      </w:r>
      <w:r w:rsidR="00843E68">
        <w:t>have less</w:t>
      </w:r>
      <w:r w:rsidR="00336F59">
        <w:t xml:space="preserve"> energy reserves than wild juveniles </w:t>
      </w:r>
      <w:r w:rsidR="00843E68">
        <w:t xml:space="preserve">to survive through </w:t>
      </w:r>
      <w:r w:rsidR="006D60A7">
        <w:t xml:space="preserve">their second </w:t>
      </w:r>
      <w:r w:rsidR="00843E68">
        <w:t>winter</w:t>
      </w:r>
      <w:r w:rsidR="006D60A7">
        <w:t xml:space="preserve"> in the lake</w:t>
      </w:r>
      <w:r w:rsidR="00336F59">
        <w:t>.</w:t>
      </w:r>
      <w:r w:rsidR="00C53ED5">
        <w:t xml:space="preserve"> The high-nutrient diet that stocked lake trout were fed in the hatchery does not appear to give them a </w:t>
      </w:r>
      <w:r w:rsidR="006D60A7">
        <w:t xml:space="preserve">lasting </w:t>
      </w:r>
      <w:r w:rsidR="00C53ED5">
        <w:t xml:space="preserve">advantage over wild lake trout, as wild fish surpass stocked fish in lipid content by the summer following their first winter in the lake. </w:t>
      </w:r>
      <w:r w:rsidR="006D60A7">
        <w:t xml:space="preserve">However, the high lipid content of stocked fish may be </w:t>
      </w:r>
      <w:del w:id="528" w:author="Ellen Marsden" w:date="2019-10-04T16:22:00Z">
        <w:r w:rsidR="006D60A7" w:rsidDel="00964949">
          <w:delText>nec</w:delText>
        </w:r>
        <w:r w:rsidR="00124AE0" w:rsidDel="00964949">
          <w:delText xml:space="preserve">essary </w:delText>
        </w:r>
      </w:del>
      <w:ins w:id="529" w:author="Ellen Marsden" w:date="2019-10-04T16:22:00Z">
        <w:r w:rsidR="00964949">
          <w:t xml:space="preserve">advantageous </w:t>
        </w:r>
      </w:ins>
      <w:r w:rsidR="00124AE0">
        <w:t>for survival through the first post-stocking winter, as they learn to feed on active prey and cope with stresses associated with predators.</w:t>
      </w:r>
    </w:p>
    <w:p w14:paraId="196C8604" w14:textId="77777777" w:rsidR="002E07B8" w:rsidRDefault="002E07B8" w:rsidP="006D60A7">
      <w:pPr>
        <w:spacing w:line="480" w:lineRule="auto"/>
      </w:pPr>
    </w:p>
    <w:p w14:paraId="735E0E8F" w14:textId="0A35AF36" w:rsidR="00D85953" w:rsidRDefault="006E309F" w:rsidP="00EB7384">
      <w:pPr>
        <w:spacing w:line="480" w:lineRule="auto"/>
      </w:pPr>
      <w:del w:id="530" w:author="Ellen Marsden" w:date="2019-10-04T16:22:00Z">
        <w:r w:rsidRPr="006E309F" w:rsidDel="00964949">
          <w:rPr>
            <w:color w:val="000000" w:themeColor="text1"/>
          </w:rPr>
          <w:delText>D</w:delText>
        </w:r>
      </w:del>
      <w:del w:id="531" w:author="Ellen Marsden" w:date="2019-10-04T16:28:00Z">
        <w:r w:rsidRPr="006E309F" w:rsidDel="009633B0">
          <w:rPr>
            <w:color w:val="000000" w:themeColor="text1"/>
          </w:rPr>
          <w:delText xml:space="preserve">ata on lipid content </w:delText>
        </w:r>
      </w:del>
      <w:del w:id="532" w:author="Ellen Marsden" w:date="2019-10-04T16:25:00Z">
        <w:r w:rsidRPr="006E309F" w:rsidDel="00964949">
          <w:rPr>
            <w:color w:val="000000" w:themeColor="text1"/>
          </w:rPr>
          <w:delText xml:space="preserve">can </w:delText>
        </w:r>
      </w:del>
      <w:del w:id="533" w:author="Ellen Marsden" w:date="2019-10-04T16:28:00Z">
        <w:r w:rsidDel="009633B0">
          <w:rPr>
            <w:color w:val="000000" w:themeColor="text1"/>
          </w:rPr>
          <w:delText>improve</w:delText>
        </w:r>
        <w:r w:rsidRPr="006E309F" w:rsidDel="009633B0">
          <w:rPr>
            <w:color w:val="000000" w:themeColor="text1"/>
          </w:rPr>
          <w:delText xml:space="preserve"> understand</w:delText>
        </w:r>
        <w:r w:rsidDel="009633B0">
          <w:rPr>
            <w:color w:val="000000" w:themeColor="text1"/>
          </w:rPr>
          <w:delText>ing of</w:delText>
        </w:r>
        <w:r w:rsidRPr="006E309F" w:rsidDel="009633B0">
          <w:rPr>
            <w:color w:val="000000" w:themeColor="text1"/>
          </w:rPr>
          <w:delText xml:space="preserve"> lake trout recruitment in Lake Champlain, inform stocking and conservation efforts, and support the goal of naturally reproducing fish populations. Spatial differences can provide insight </w:delText>
        </w:r>
        <w:r w:rsidR="00E86049" w:rsidDel="009633B0">
          <w:rPr>
            <w:color w:val="000000" w:themeColor="text1"/>
          </w:rPr>
          <w:delText>on</w:delText>
        </w:r>
        <w:r w:rsidRPr="006E309F" w:rsidDel="009633B0">
          <w:rPr>
            <w:color w:val="000000" w:themeColor="text1"/>
          </w:rPr>
          <w:delText xml:space="preserve"> the potential suitability of different areas of the lake to support juvenile lake trout growth, and seasonal differences can provide insight on how fish respond to winter conditions, which may impact juvenile survival rates.</w:delText>
        </w:r>
        <w:r w:rsidR="009A0263" w:rsidDel="009633B0">
          <w:rPr>
            <w:b/>
            <w:color w:val="000000" w:themeColor="text1"/>
          </w:rPr>
          <w:delText xml:space="preserve"> </w:delText>
        </w:r>
      </w:del>
      <w:del w:id="534" w:author="Ellen Marsden" w:date="2019-10-04T16:34:00Z">
        <w:r w:rsidDel="009633B0">
          <w:delText xml:space="preserve">The lack of spatial variation in lipid content </w:delText>
        </w:r>
      </w:del>
      <w:del w:id="535" w:author="Ellen Marsden" w:date="2019-10-04T16:33:00Z">
        <w:r w:rsidDel="009633B0">
          <w:delText xml:space="preserve">suggests that </w:delText>
        </w:r>
      </w:del>
      <w:ins w:id="536" w:author="Ellen Marsden" w:date="2019-10-04T16:36:00Z">
        <w:r w:rsidR="009633B0">
          <w:rPr>
            <w:color w:val="000000" w:themeColor="text1"/>
          </w:rPr>
          <w:t>Our</w:t>
        </w:r>
      </w:ins>
      <w:ins w:id="537" w:author="Ellen Marsden" w:date="2019-10-04T16:35:00Z">
        <w:r w:rsidR="009633B0">
          <w:t xml:space="preserve"> results do</w:t>
        </w:r>
      </w:ins>
      <w:ins w:id="538" w:author="Ellen Marsden" w:date="2019-10-04T16:36:00Z">
        <w:r w:rsidR="009633B0">
          <w:t xml:space="preserve"> not </w:t>
        </w:r>
      </w:ins>
      <w:ins w:id="539" w:author="Ellen Marsden" w:date="2019-10-04T16:37:00Z">
        <w:r w:rsidR="009633B0">
          <w:t xml:space="preserve">help to </w:t>
        </w:r>
      </w:ins>
      <w:ins w:id="540" w:author="Ellen Marsden" w:date="2019-10-04T16:36:00Z">
        <w:r w:rsidR="009633B0">
          <w:t>explain t</w:t>
        </w:r>
      </w:ins>
      <w:del w:id="541" w:author="Ellen Marsden" w:date="2019-10-04T16:34:00Z">
        <w:r w:rsidDel="009633B0">
          <w:delText>t</w:delText>
        </w:r>
      </w:del>
      <w:r>
        <w:t>he greater abundance of wild recruits in the central Main Lake</w:t>
      </w:r>
      <w:ins w:id="542" w:author="Ellen Marsden" w:date="2019-10-04T16:38:00Z">
        <w:r w:rsidR="009A742B">
          <w:t xml:space="preserve"> relative to other regions of Lake Champlain</w:t>
        </w:r>
      </w:ins>
      <w:ins w:id="543" w:author="Ellen Marsden" w:date="2019-10-04T16:35:00Z">
        <w:r w:rsidR="009633B0">
          <w:t xml:space="preserve">, as </w:t>
        </w:r>
      </w:ins>
      <w:ins w:id="544" w:author="Ellen Marsden" w:date="2019-10-04T16:38:00Z">
        <w:r w:rsidR="009A742B">
          <w:t>we did not find</w:t>
        </w:r>
      </w:ins>
      <w:ins w:id="545" w:author="Ellen Marsden" w:date="2019-10-04T16:35:00Z">
        <w:r w:rsidR="009633B0">
          <w:t xml:space="preserve"> spatial variation</w:t>
        </w:r>
      </w:ins>
      <w:ins w:id="546" w:author="Ellen Marsden" w:date="2019-10-04T16:36:00Z">
        <w:r w:rsidR="009633B0">
          <w:t xml:space="preserve"> in lipid content in juvenile lake trout</w:t>
        </w:r>
      </w:ins>
      <w:del w:id="547" w:author="Ellen Marsden" w:date="2019-10-04T16:33:00Z">
        <w:r w:rsidDel="009633B0">
          <w:delText xml:space="preserve"> is not a result of </w:delText>
        </w:r>
      </w:del>
      <w:del w:id="548" w:author="Ellen Marsden" w:date="2019-10-04T16:28:00Z">
        <w:r w:rsidDel="009633B0">
          <w:delText xml:space="preserve">higher </w:delText>
        </w:r>
      </w:del>
      <w:del w:id="549" w:author="Ellen Marsden" w:date="2019-10-04T16:29:00Z">
        <w:r w:rsidDel="009633B0">
          <w:delText>feeding</w:delText>
        </w:r>
      </w:del>
      <w:ins w:id="550" w:author="Ellen Marsden" w:date="2019-10-04T16:39:00Z">
        <w:r w:rsidR="009A742B">
          <w:t>.</w:t>
        </w:r>
      </w:ins>
      <w:del w:id="551" w:author="Ellen Marsden" w:date="2019-10-04T16:39:00Z">
        <w:r w:rsidR="00FF33E1" w:rsidDel="009A742B">
          <w:delText>.</w:delText>
        </w:r>
      </w:del>
      <w:r w:rsidR="00FF33E1">
        <w:t xml:space="preserve"> L</w:t>
      </w:r>
      <w:r>
        <w:t>arger sample sizes and additional years of data would be useful to confirm this result.</w:t>
      </w:r>
      <w:r w:rsidR="009A0263">
        <w:t xml:space="preserve"> </w:t>
      </w:r>
      <w:r>
        <w:t xml:space="preserve">The increase in lipid levels of wild recruits during the summer is predictable and encouraging, as the data </w:t>
      </w:r>
      <w:del w:id="552" w:author="Ellen Marsden" w:date="2019-10-03T10:25:00Z">
        <w:r w:rsidDel="003E2349">
          <w:delText xml:space="preserve">confirm </w:delText>
        </w:r>
      </w:del>
      <w:ins w:id="553" w:author="Ellen Marsden" w:date="2019-10-03T10:25:00Z">
        <w:r w:rsidR="003E2349">
          <w:t xml:space="preserve">suggest </w:t>
        </w:r>
      </w:ins>
      <w:r>
        <w:t>that wild juvenile lake trout are feeding well</w:t>
      </w:r>
      <w:ins w:id="554" w:author="Ellen Marsden" w:date="2019-10-03T10:25:00Z">
        <w:r w:rsidR="003E2349">
          <w:t>; higher lipid content is associated with</w:t>
        </w:r>
      </w:ins>
      <w:r>
        <w:t xml:space="preserve"> </w:t>
      </w:r>
      <w:del w:id="555" w:author="Ellen Marsden" w:date="2019-10-03T10:25:00Z">
        <w:r w:rsidDel="003E2349">
          <w:delText xml:space="preserve">and therefore have </w:delText>
        </w:r>
      </w:del>
      <w:r>
        <w:t xml:space="preserve">high survival potential. </w:t>
      </w:r>
      <w:r w:rsidR="00FF33E1">
        <w:t>However, w</w:t>
      </w:r>
      <w:r w:rsidR="005E11E2">
        <w:t>e only examined juveniles from June to September</w:t>
      </w:r>
      <w:r w:rsidR="00FF33E1">
        <w:t>. A</w:t>
      </w:r>
      <w:r w:rsidR="005E11E2">
        <w:t xml:space="preserve">nalysis of juvenile lake trout throughout the year would provide a more complete picture of lipid acquisition and depletion over the winter. </w:t>
      </w:r>
      <w:r>
        <w:t xml:space="preserve">The dramatic loss of the lipid advantage of the hatchery lake trout have at stocking is interesting; hatchery fish may be at a substantial disadvantage </w:t>
      </w:r>
      <w:r w:rsidR="00E86049">
        <w:t xml:space="preserve">during their first winter </w:t>
      </w:r>
      <w:r>
        <w:t>as they acclimate to wild conditions</w:t>
      </w:r>
      <w:r w:rsidR="00921170">
        <w:t xml:space="preserve"> and </w:t>
      </w:r>
      <w:r w:rsidR="00EB7384">
        <w:t xml:space="preserve">therefore </w:t>
      </w:r>
      <w:del w:id="556" w:author="Ellen Marsden" w:date="2019-10-04T16:06:00Z">
        <w:r w:rsidR="00921170" w:rsidDel="000733BC">
          <w:delText xml:space="preserve">they </w:delText>
        </w:r>
      </w:del>
      <w:r w:rsidR="00921170">
        <w:t>need the higher lipid content provided by the hatchery</w:t>
      </w:r>
      <w:r>
        <w:t>.</w:t>
      </w:r>
      <w:r w:rsidR="00EB7384">
        <w:t xml:space="preserve"> However, w</w:t>
      </w:r>
      <w:r w:rsidR="00921170">
        <w:t xml:space="preserve">e do not know the survival rate </w:t>
      </w:r>
      <w:r w:rsidR="00EB7384">
        <w:t xml:space="preserve">of stocked lake trout </w:t>
      </w:r>
      <w:r w:rsidR="00921170">
        <w:t>during the first winter after stocking</w:t>
      </w:r>
      <w:ins w:id="557" w:author="Ellen Marsden" w:date="2019-10-04T15:57:00Z">
        <w:r w:rsidR="005A0BC6">
          <w:t>. T</w:t>
        </w:r>
      </w:ins>
      <w:del w:id="558" w:author="Ellen Marsden" w:date="2019-10-04T15:57:00Z">
        <w:r w:rsidR="0067338B" w:rsidDel="005A0BC6">
          <w:delText>; t</w:delText>
        </w:r>
      </w:del>
      <w:r w:rsidR="0067338B">
        <w:t xml:space="preserve">he </w:t>
      </w:r>
      <w:ins w:id="559" w:author="Ellen Marsden" w:date="2019-10-04T16:01:00Z">
        <w:r w:rsidR="005A0BC6">
          <w:t xml:space="preserve">population of lake trout in Lake Champlain has been </w:t>
        </w:r>
      </w:ins>
      <w:ins w:id="560" w:author="Ellen Marsden" w:date="2019-10-04T16:02:00Z">
        <w:r w:rsidR="005A0BC6">
          <w:t xml:space="preserve">maintained by fish stocked </w:t>
        </w:r>
      </w:ins>
      <w:del w:id="561" w:author="Ellen Marsden" w:date="2019-10-04T15:55:00Z">
        <w:r w:rsidR="0067338B" w:rsidDel="005A0BC6">
          <w:delText xml:space="preserve">current </w:delText>
        </w:r>
      </w:del>
      <w:del w:id="562" w:author="Ellen Marsden" w:date="2019-10-04T16:02:00Z">
        <w:r w:rsidR="0067338B" w:rsidDel="005A0BC6">
          <w:delText xml:space="preserve">survival rate </w:delText>
        </w:r>
      </w:del>
      <w:del w:id="563" w:author="Ellen Marsden" w:date="2019-10-04T15:59:00Z">
        <w:r w:rsidR="0067338B" w:rsidDel="005A0BC6">
          <w:delText>at the current</w:delText>
        </w:r>
      </w:del>
      <w:ins w:id="564" w:author="Ellen Marsden" w:date="2019-10-04T15:59:00Z">
        <w:r w:rsidR="005A0BC6">
          <w:t>with</w:t>
        </w:r>
      </w:ins>
      <w:r w:rsidR="0067338B">
        <w:t xml:space="preserve"> high lipid content</w:t>
      </w:r>
      <w:del w:id="565" w:author="Ellen Marsden" w:date="2019-10-04T16:02:00Z">
        <w:r w:rsidR="0067338B" w:rsidDel="005A0BC6">
          <w:delText xml:space="preserve"> supports maintenance of an abundant population</w:delText>
        </w:r>
      </w:del>
      <w:r w:rsidR="0067338B">
        <w:t xml:space="preserve">, but </w:t>
      </w:r>
      <w:ins w:id="566" w:author="Ellen Marsden" w:date="2019-10-04T16:00:00Z">
        <w:r w:rsidR="005A0BC6">
          <w:t>w</w:t>
        </w:r>
      </w:ins>
      <w:ins w:id="567" w:author="Ellen Marsden" w:date="2019-10-04T15:59:00Z">
        <w:r w:rsidR="005A0BC6">
          <w:t xml:space="preserve">e do not know whether </w:t>
        </w:r>
      </w:ins>
      <w:ins w:id="568" w:author="Ellen Marsden" w:date="2019-10-04T16:02:00Z">
        <w:r w:rsidR="005A0BC6">
          <w:t xml:space="preserve">post-stocking </w:t>
        </w:r>
      </w:ins>
      <w:ins w:id="569" w:author="Ellen Marsden" w:date="2019-10-04T15:55:00Z">
        <w:r w:rsidR="005A0BC6">
          <w:t xml:space="preserve">survival </w:t>
        </w:r>
      </w:ins>
      <w:del w:id="570" w:author="Ellen Marsden" w:date="2019-10-04T15:59:00Z">
        <w:r w:rsidR="0067338B" w:rsidDel="005A0BC6">
          <w:delText>may not be</w:delText>
        </w:r>
      </w:del>
      <w:ins w:id="571" w:author="Ellen Marsden" w:date="2019-10-04T15:59:00Z">
        <w:r w:rsidR="005A0BC6">
          <w:t>is</w:t>
        </w:r>
      </w:ins>
      <w:r w:rsidR="0067338B">
        <w:t xml:space="preserve"> dependent on </w:t>
      </w:r>
      <w:ins w:id="572" w:author="Ellen Marsden" w:date="2019-10-04T16:00:00Z">
        <w:r w:rsidR="005A0BC6">
          <w:t xml:space="preserve">this </w:t>
        </w:r>
      </w:ins>
      <w:r w:rsidR="0067338B">
        <w:t>high lipid content</w:t>
      </w:r>
      <w:r w:rsidR="00921170">
        <w:t xml:space="preserve">. </w:t>
      </w:r>
      <w:ins w:id="573" w:author="Ellen Marsden" w:date="2019-10-04T16:02:00Z">
        <w:r w:rsidR="005A0BC6">
          <w:t>That is, could the same size lake tro</w:t>
        </w:r>
      </w:ins>
      <w:ins w:id="574" w:author="Ellen Marsden" w:date="2019-10-04T16:03:00Z">
        <w:r w:rsidR="005A0BC6">
          <w:t xml:space="preserve">ut population be supported by stocking fish with half the lipid content at </w:t>
        </w:r>
        <w:r w:rsidR="005A0BC6">
          <w:lastRenderedPageBreak/>
          <w:t>stocking?</w:t>
        </w:r>
      </w:ins>
      <w:del w:id="575" w:author="Ellen Marsden" w:date="2019-10-04T16:03:00Z">
        <w:r w:rsidR="00921170" w:rsidDel="005A0BC6">
          <w:delText xml:space="preserve">If survival is low, hatcheries would benefit from evaluating whether </w:delText>
        </w:r>
        <w:r w:rsidR="00EB7384" w:rsidDel="005A0BC6">
          <w:delText>survival could be improved by altering feeding or rearing regimes.</w:delText>
        </w:r>
      </w:del>
      <w:r w:rsidR="00EB7384">
        <w:t xml:space="preserve"> </w:t>
      </w:r>
      <w:r w:rsidR="00832B84">
        <w:t xml:space="preserve">We propose two </w:t>
      </w:r>
      <w:r w:rsidR="00832B84" w:rsidRPr="005A0BC6">
        <w:t>competing</w:t>
      </w:r>
      <w:r w:rsidR="00832B84">
        <w:t xml:space="preserve"> hypotheses</w:t>
      </w:r>
      <w:r w:rsidR="00DE0364">
        <w:t>:</w:t>
      </w:r>
      <w:r w:rsidR="00832B84">
        <w:t xml:space="preserve"> </w:t>
      </w:r>
      <w:r w:rsidR="00DE0364">
        <w:t>high lipid content e</w:t>
      </w:r>
      <w:r w:rsidR="00832B84">
        <w:t xml:space="preserve">ither 1) provides the necessary energy reserves for stocked fish to </w:t>
      </w:r>
      <w:r w:rsidR="00DE0364">
        <w:t>acclimate to life in the wild and learn to forage</w:t>
      </w:r>
      <w:r w:rsidR="00832B84">
        <w:t xml:space="preserve">, or 2) </w:t>
      </w:r>
      <w:r w:rsidR="007F030F">
        <w:t>imposes a</w:t>
      </w:r>
      <w:ins w:id="576" w:author="Ellen Marsden" w:date="2019-10-03T10:35:00Z">
        <w:r w:rsidR="003E2349">
          <w:t>n energetic penalty</w:t>
        </w:r>
      </w:ins>
      <w:r w:rsidR="007F030F">
        <w:t xml:space="preserve"> </w:t>
      </w:r>
      <w:del w:id="577" w:author="Ellen Marsden" w:date="2019-10-03T10:35:00Z">
        <w:r w:rsidR="007F030F" w:rsidDel="003E2349">
          <w:delText xml:space="preserve">metabolic </w:delText>
        </w:r>
      </w:del>
      <w:del w:id="578" w:author="Ellen Marsden" w:date="2019-10-03T10:36:00Z">
        <w:r w:rsidR="007F030F" w:rsidDel="00250BF1">
          <w:delText xml:space="preserve">burden </w:delText>
        </w:r>
      </w:del>
      <w:r w:rsidR="007F030F">
        <w:t xml:space="preserve">that cannot be sustained in the wild, and </w:t>
      </w:r>
      <w:r w:rsidR="00832B84">
        <w:t>reduces the ability of stocked fish to effectively secure necessary energy reserves from a wild prey base</w:t>
      </w:r>
      <w:ins w:id="579" w:author="Ellen Marsden" w:date="2019-10-03T10:37:00Z">
        <w:r w:rsidR="00250BF1">
          <w:t xml:space="preserve"> in the first post-stocking year</w:t>
        </w:r>
      </w:ins>
      <w:r w:rsidR="00832B84">
        <w:t xml:space="preserve">. </w:t>
      </w:r>
      <w:r w:rsidR="002F4BFD">
        <w:t>To test these hypotheses, hatcheries could evaluate post-stocking performance and survival of lake trout raised with normal</w:t>
      </w:r>
      <w:r w:rsidR="0067338B">
        <w:t xml:space="preserve"> and reduced</w:t>
      </w:r>
      <w:r w:rsidR="002F4BFD">
        <w:t xml:space="preserve"> hatchery diet</w:t>
      </w:r>
      <w:r w:rsidR="0067338B">
        <w:t>s.</w:t>
      </w:r>
      <w:r w:rsidR="002F4BFD">
        <w:t xml:space="preserve">  </w:t>
      </w:r>
      <w:r w:rsidR="00832B84">
        <w:t xml:space="preserve">If the </w:t>
      </w:r>
      <w:r w:rsidR="00D56471">
        <w:t xml:space="preserve">second </w:t>
      </w:r>
      <w:r w:rsidR="00832B84">
        <w:t xml:space="preserve">hypothesis is supported and the </w:t>
      </w:r>
      <w:r w:rsidR="00D56471">
        <w:t xml:space="preserve">first </w:t>
      </w:r>
      <w:r w:rsidR="00832B84">
        <w:t xml:space="preserve">refuted, </w:t>
      </w:r>
      <w:r w:rsidR="00E9000E">
        <w:t xml:space="preserve">hatcheries may be able to rear and stock fewer lake trout </w:t>
      </w:r>
      <w:r w:rsidR="002F4BFD">
        <w:t xml:space="preserve">with lower ration and maintenance costs </w:t>
      </w:r>
      <w:r w:rsidR="00E9000E">
        <w:t>to achieve the same</w:t>
      </w:r>
      <w:r w:rsidR="00E9000E" w:rsidDel="00D56471">
        <w:t xml:space="preserve"> </w:t>
      </w:r>
      <w:r w:rsidR="00E9000E">
        <w:t>survival level.</w:t>
      </w:r>
    </w:p>
    <w:p w14:paraId="7A616C3F" w14:textId="77777777" w:rsidR="00D06BB4" w:rsidRDefault="00D06BB4" w:rsidP="00C164B2">
      <w:pPr>
        <w:spacing w:line="480" w:lineRule="auto"/>
        <w:rPr>
          <w:b/>
        </w:rPr>
      </w:pPr>
    </w:p>
    <w:p w14:paraId="0682A719" w14:textId="77777777" w:rsidR="00C164B2" w:rsidRDefault="00C164B2" w:rsidP="009A0263">
      <w:pPr>
        <w:spacing w:line="480" w:lineRule="auto"/>
        <w:outlineLvl w:val="0"/>
        <w:rPr>
          <w:b/>
        </w:rPr>
      </w:pPr>
      <w:r>
        <w:rPr>
          <w:b/>
        </w:rPr>
        <w:t>Acknowledgements</w:t>
      </w:r>
    </w:p>
    <w:p w14:paraId="5D512772" w14:textId="2E7B0D39" w:rsidR="00D435AE" w:rsidRDefault="004D3B94" w:rsidP="006D40D3">
      <w:pPr>
        <w:spacing w:line="480" w:lineRule="auto"/>
        <w:rPr>
          <w:color w:val="000000"/>
        </w:rPr>
      </w:pPr>
      <w:r>
        <w:rPr>
          <w:color w:val="000000"/>
        </w:rPr>
        <w:t>We</w:t>
      </w:r>
      <w:r w:rsidR="006D40D3" w:rsidRPr="00641C21">
        <w:rPr>
          <w:color w:val="000000"/>
        </w:rPr>
        <w:t xml:space="preserve"> thank Pascal Wilkins, Matthew Fidler, and Katrina </w:t>
      </w:r>
      <w:proofErr w:type="spellStart"/>
      <w:r w:rsidR="006D40D3" w:rsidRPr="00641C21">
        <w:rPr>
          <w:color w:val="000000"/>
        </w:rPr>
        <w:t>Rokosz</w:t>
      </w:r>
      <w:proofErr w:type="spellEnd"/>
      <w:r w:rsidR="006D40D3" w:rsidRPr="00641C21">
        <w:rPr>
          <w:color w:val="000000"/>
        </w:rPr>
        <w:t xml:space="preserve"> for their tireless support during fish collection</w:t>
      </w:r>
      <w:r>
        <w:rPr>
          <w:color w:val="000000"/>
        </w:rPr>
        <w:t>, and</w:t>
      </w:r>
      <w:r w:rsidR="006D40D3" w:rsidRPr="00641C21">
        <w:rPr>
          <w:color w:val="000000"/>
        </w:rPr>
        <w:t xml:space="preserve"> Robin Sorrentino, Grace Ireland, Samuel McClellan, and Stephen Rotella</w:t>
      </w:r>
      <w:r>
        <w:rPr>
          <w:color w:val="000000"/>
        </w:rPr>
        <w:t xml:space="preserve"> for their assistance in the laboratory.</w:t>
      </w:r>
      <w:r w:rsidR="00B81706">
        <w:rPr>
          <w:color w:val="000000"/>
        </w:rPr>
        <w:t xml:space="preserve"> </w:t>
      </w:r>
      <w:r>
        <w:rPr>
          <w:color w:val="000000"/>
        </w:rPr>
        <w:t>We</w:t>
      </w:r>
      <w:r w:rsidR="008A6D71" w:rsidRPr="00641C21">
        <w:rPr>
          <w:color w:val="000000"/>
        </w:rPr>
        <w:t xml:space="preserve"> </w:t>
      </w:r>
      <w:r w:rsidR="006D40D3" w:rsidRPr="00641C21">
        <w:rPr>
          <w:color w:val="000000"/>
        </w:rPr>
        <w:t>acknowledge the University of Vermont Office of Fellowships, Opportunities, and Undergraduate Research for a Summer Undergraduate Research Fellowship, Mini Grant, and Travel Award</w:t>
      </w:r>
      <w:r w:rsidR="007740D1">
        <w:rPr>
          <w:color w:val="000000"/>
        </w:rPr>
        <w:t xml:space="preserve"> to MGS</w:t>
      </w:r>
      <w:r w:rsidR="006D40D3" w:rsidRPr="00641C21">
        <w:rPr>
          <w:color w:val="000000"/>
        </w:rPr>
        <w:t xml:space="preserve">. </w:t>
      </w:r>
    </w:p>
    <w:p w14:paraId="0D63378E" w14:textId="77777777" w:rsidR="000500F4" w:rsidRDefault="000500F4" w:rsidP="006D40D3">
      <w:pPr>
        <w:spacing w:line="480" w:lineRule="auto"/>
        <w:rPr>
          <w:color w:val="000000"/>
        </w:rPr>
      </w:pPr>
    </w:p>
    <w:p w14:paraId="3256EEB8" w14:textId="77777777" w:rsidR="00C164B2" w:rsidRPr="00C67BCE" w:rsidRDefault="00C164B2" w:rsidP="009A0263">
      <w:pPr>
        <w:spacing w:line="480" w:lineRule="auto"/>
        <w:outlineLvl w:val="0"/>
        <w:rPr>
          <w:b/>
        </w:rPr>
      </w:pPr>
      <w:r w:rsidRPr="00C67BCE">
        <w:rPr>
          <w:b/>
        </w:rPr>
        <w:t>References</w:t>
      </w:r>
    </w:p>
    <w:p w14:paraId="4C10E228" w14:textId="77777777" w:rsidR="00277993" w:rsidRPr="005C0AAE" w:rsidRDefault="00277993" w:rsidP="005750AF">
      <w:pPr>
        <w:spacing w:line="480" w:lineRule="auto"/>
        <w:ind w:left="720" w:hanging="720"/>
      </w:pPr>
      <w:r w:rsidRPr="005C0AAE">
        <w:rPr>
          <w:color w:val="222222"/>
          <w:shd w:val="clear" w:color="auto" w:fill="FFFFFF"/>
        </w:rPr>
        <w:t>Adams, S.M.</w:t>
      </w:r>
      <w:r w:rsidR="003850A4">
        <w:rPr>
          <w:color w:val="222222"/>
          <w:shd w:val="clear" w:color="auto" w:fill="FFFFFF"/>
        </w:rPr>
        <w:t xml:space="preserve">, </w:t>
      </w:r>
      <w:r w:rsidRPr="005C0AAE">
        <w:rPr>
          <w:color w:val="222222"/>
          <w:shd w:val="clear" w:color="auto" w:fill="FFFFFF"/>
        </w:rPr>
        <w:t>1999</w:t>
      </w:r>
      <w:r w:rsidR="005C0AAE">
        <w:rPr>
          <w:color w:val="222222"/>
          <w:shd w:val="clear" w:color="auto" w:fill="FFFFFF"/>
        </w:rPr>
        <w:t xml:space="preserve">. </w:t>
      </w:r>
      <w:r w:rsidRPr="005C0AAE">
        <w:rPr>
          <w:color w:val="222222"/>
          <w:shd w:val="clear" w:color="auto" w:fill="FFFFFF"/>
        </w:rPr>
        <w:t>Ecological role of lipids in the health and success of fish populations.</w:t>
      </w:r>
      <w:r w:rsidR="005C0AAE">
        <w:rPr>
          <w:color w:val="222222"/>
          <w:shd w:val="clear" w:color="auto" w:fill="FFFFFF"/>
        </w:rPr>
        <w:t xml:space="preserve">, in: Arts, M.T., </w:t>
      </w:r>
      <w:proofErr w:type="spellStart"/>
      <w:r w:rsidR="005C0AAE">
        <w:rPr>
          <w:color w:val="222222"/>
          <w:shd w:val="clear" w:color="auto" w:fill="FFFFFF"/>
        </w:rPr>
        <w:t>Wainmain</w:t>
      </w:r>
      <w:proofErr w:type="spellEnd"/>
      <w:r w:rsidR="005C0AAE">
        <w:rPr>
          <w:color w:val="222222"/>
          <w:shd w:val="clear" w:color="auto" w:fill="FFFFFF"/>
        </w:rPr>
        <w:t xml:space="preserve">, B.C. (Eds.), </w:t>
      </w:r>
      <w:r w:rsidRPr="005C0AAE">
        <w:rPr>
          <w:iCs/>
          <w:color w:val="222222"/>
          <w:shd w:val="clear" w:color="auto" w:fill="FFFFFF"/>
        </w:rPr>
        <w:t>Lipids in freshwater ecosystems</w:t>
      </w:r>
      <w:r w:rsidR="005C0AAE">
        <w:rPr>
          <w:color w:val="222222"/>
          <w:shd w:val="clear" w:color="auto" w:fill="FFFFFF"/>
        </w:rPr>
        <w:t xml:space="preserve">. </w:t>
      </w:r>
      <w:r w:rsidRPr="005C0AAE">
        <w:rPr>
          <w:color w:val="222222"/>
          <w:shd w:val="clear" w:color="auto" w:fill="FFFFFF"/>
        </w:rPr>
        <w:t>Springer, New York</w:t>
      </w:r>
      <w:r w:rsidR="005C0AAE">
        <w:rPr>
          <w:color w:val="222222"/>
          <w:shd w:val="clear" w:color="auto" w:fill="FFFFFF"/>
        </w:rPr>
        <w:t>, pp. 132-160.</w:t>
      </w:r>
    </w:p>
    <w:p w14:paraId="3EC10627" w14:textId="77777777" w:rsidR="0002051D" w:rsidRPr="000D42FA" w:rsidRDefault="0002051D" w:rsidP="000D42FA">
      <w:pPr>
        <w:spacing w:line="480" w:lineRule="auto"/>
        <w:ind w:left="720" w:hanging="720"/>
      </w:pPr>
      <w:r w:rsidRPr="005C0AAE">
        <w:t xml:space="preserve">Amara, R., </w:t>
      </w:r>
      <w:proofErr w:type="spellStart"/>
      <w:r w:rsidRPr="000D42FA">
        <w:t>Meziane</w:t>
      </w:r>
      <w:proofErr w:type="spellEnd"/>
      <w:r w:rsidRPr="000D42FA">
        <w:t xml:space="preserve">, T., </w:t>
      </w:r>
      <w:proofErr w:type="spellStart"/>
      <w:r w:rsidRPr="000D42FA">
        <w:t>Gilliers</w:t>
      </w:r>
      <w:proofErr w:type="spellEnd"/>
      <w:r w:rsidRPr="000D42FA">
        <w:t xml:space="preserve">, C., </w:t>
      </w:r>
      <w:proofErr w:type="spellStart"/>
      <w:r w:rsidRPr="000D42FA">
        <w:t>Hermell</w:t>
      </w:r>
      <w:proofErr w:type="spellEnd"/>
      <w:r w:rsidRPr="000D42FA">
        <w:t>, G.,</w:t>
      </w:r>
      <w:r w:rsidR="00F55211" w:rsidRPr="000D42FA">
        <w:t xml:space="preserve"> </w:t>
      </w:r>
      <w:proofErr w:type="spellStart"/>
      <w:r w:rsidRPr="000D42FA">
        <w:t>Laffargue</w:t>
      </w:r>
      <w:proofErr w:type="spellEnd"/>
      <w:r w:rsidRPr="000D42FA">
        <w:t>, P.</w:t>
      </w:r>
      <w:r w:rsidR="003850A4" w:rsidRPr="000D42FA">
        <w:t xml:space="preserve">, </w:t>
      </w:r>
      <w:r w:rsidRPr="000D42FA">
        <w:t xml:space="preserve">2007. Growth and condition indices in juvenile sole </w:t>
      </w:r>
      <w:proofErr w:type="spellStart"/>
      <w:r w:rsidRPr="000D42FA">
        <w:rPr>
          <w:i/>
        </w:rPr>
        <w:t>Solea</w:t>
      </w:r>
      <w:proofErr w:type="spellEnd"/>
      <w:r w:rsidRPr="000D42FA">
        <w:rPr>
          <w:i/>
        </w:rPr>
        <w:t xml:space="preserve"> </w:t>
      </w:r>
      <w:proofErr w:type="spellStart"/>
      <w:r w:rsidRPr="000D42FA">
        <w:rPr>
          <w:i/>
        </w:rPr>
        <w:t>solea</w:t>
      </w:r>
      <w:proofErr w:type="spellEnd"/>
      <w:r w:rsidRPr="000D42FA">
        <w:t xml:space="preserve"> measured to assess the quality of essential fish habitat. </w:t>
      </w:r>
      <w:r w:rsidRPr="000D42FA">
        <w:rPr>
          <w:iCs/>
        </w:rPr>
        <w:t>Mar</w:t>
      </w:r>
      <w:r w:rsidR="00D147D1" w:rsidRPr="000D42FA">
        <w:rPr>
          <w:iCs/>
        </w:rPr>
        <w:t xml:space="preserve">. </w:t>
      </w:r>
      <w:r w:rsidRPr="000D42FA">
        <w:rPr>
          <w:iCs/>
        </w:rPr>
        <w:t>Ecol</w:t>
      </w:r>
      <w:r w:rsidR="00D147D1" w:rsidRPr="000D42FA">
        <w:rPr>
          <w:iCs/>
        </w:rPr>
        <w:t xml:space="preserve">. </w:t>
      </w:r>
      <w:r w:rsidRPr="000D42FA">
        <w:rPr>
          <w:iCs/>
        </w:rPr>
        <w:t>Prog</w:t>
      </w:r>
      <w:r w:rsidR="00D147D1" w:rsidRPr="000D42FA">
        <w:rPr>
          <w:iCs/>
        </w:rPr>
        <w:t xml:space="preserve">. </w:t>
      </w:r>
      <w:r w:rsidRPr="000D42FA">
        <w:rPr>
          <w:iCs/>
        </w:rPr>
        <w:t>Ser</w:t>
      </w:r>
      <w:r w:rsidR="00F55211" w:rsidRPr="000D42FA">
        <w:rPr>
          <w:iCs/>
        </w:rPr>
        <w:t>.</w:t>
      </w:r>
      <w:r w:rsidRPr="000D42FA">
        <w:rPr>
          <w:iCs/>
        </w:rPr>
        <w:t xml:space="preserve"> 351</w:t>
      </w:r>
      <w:r w:rsidRPr="000D42FA">
        <w:t>, 201-208.</w:t>
      </w:r>
    </w:p>
    <w:p w14:paraId="0E15D60B" w14:textId="77777777" w:rsidR="000D42FA" w:rsidRPr="000D42FA" w:rsidRDefault="000D42FA" w:rsidP="000D42FA">
      <w:pPr>
        <w:spacing w:line="480" w:lineRule="auto"/>
        <w:ind w:left="480" w:hanging="480"/>
        <w:rPr>
          <w:lang w:eastAsia="zh-CN"/>
        </w:rPr>
      </w:pPr>
      <w:proofErr w:type="spellStart"/>
      <w:r w:rsidRPr="000D42FA">
        <w:rPr>
          <w:lang w:eastAsia="zh-CN"/>
        </w:rPr>
        <w:lastRenderedPageBreak/>
        <w:t>Bergström</w:t>
      </w:r>
      <w:proofErr w:type="spellEnd"/>
      <w:r w:rsidRPr="000D42FA">
        <w:rPr>
          <w:lang w:eastAsia="zh-CN"/>
        </w:rPr>
        <w:t>, E. 1989. Effect of natural and artificial diets on seasonal changes in fatty acid composition and total body lipid content of wild and hatchery-reared Atlantic salmon (</w:t>
      </w:r>
      <w:r w:rsidRPr="000D42FA">
        <w:rPr>
          <w:i/>
          <w:iCs/>
          <w:lang w:eastAsia="zh-CN"/>
        </w:rPr>
        <w:t>Salmo salar</w:t>
      </w:r>
      <w:r w:rsidRPr="000D42FA">
        <w:rPr>
          <w:lang w:eastAsia="zh-CN"/>
        </w:rPr>
        <w:t xml:space="preserve"> L.) </w:t>
      </w:r>
      <w:proofErr w:type="spellStart"/>
      <w:r w:rsidRPr="000D42FA">
        <w:rPr>
          <w:lang w:eastAsia="zh-CN"/>
        </w:rPr>
        <w:t>parr</w:t>
      </w:r>
      <w:proofErr w:type="spellEnd"/>
      <w:r w:rsidRPr="000D42FA">
        <w:rPr>
          <w:lang w:eastAsia="zh-CN"/>
        </w:rPr>
        <w:t xml:space="preserve">-smolt. Aquaculture 82, 205–217. </w:t>
      </w:r>
    </w:p>
    <w:p w14:paraId="76C12F99" w14:textId="77777777" w:rsidR="004C72E8" w:rsidRPr="000D42FA" w:rsidRDefault="004C72E8" w:rsidP="000D42FA">
      <w:pPr>
        <w:spacing w:line="480" w:lineRule="auto"/>
        <w:ind w:left="720" w:hanging="720"/>
      </w:pPr>
      <w:r w:rsidRPr="000D42FA">
        <w:t>Biro, P.A., Morton, A.E., Post, J.R.,</w:t>
      </w:r>
      <w:r w:rsidR="00F55211" w:rsidRPr="000D42FA">
        <w:t xml:space="preserve"> </w:t>
      </w:r>
      <w:r w:rsidRPr="000D42FA">
        <w:t>Parkinson, E.A.</w:t>
      </w:r>
      <w:r w:rsidR="003850A4" w:rsidRPr="000D42FA">
        <w:t xml:space="preserve">, </w:t>
      </w:r>
      <w:r w:rsidRPr="000D42FA">
        <w:t>2004. Over-winter lipid depletion and mortality of age-0 rainbow trout (</w:t>
      </w:r>
      <w:r w:rsidRPr="000D42FA">
        <w:rPr>
          <w:i/>
          <w:iCs/>
        </w:rPr>
        <w:t>Oncorhynchus mykiss</w:t>
      </w:r>
      <w:r w:rsidRPr="000D42FA">
        <w:t xml:space="preserve">). </w:t>
      </w:r>
      <w:r w:rsidRPr="000D42FA">
        <w:rPr>
          <w:iCs/>
        </w:rPr>
        <w:t>Can</w:t>
      </w:r>
      <w:r w:rsidR="00D147D1" w:rsidRPr="000D42FA">
        <w:rPr>
          <w:iCs/>
        </w:rPr>
        <w:t xml:space="preserve">. </w:t>
      </w:r>
      <w:r w:rsidRPr="000D42FA">
        <w:rPr>
          <w:iCs/>
        </w:rPr>
        <w:t>J</w:t>
      </w:r>
      <w:r w:rsidR="00D147D1" w:rsidRPr="000D42FA">
        <w:rPr>
          <w:iCs/>
        </w:rPr>
        <w:t xml:space="preserve">. </w:t>
      </w:r>
      <w:r w:rsidRPr="000D42FA">
        <w:rPr>
          <w:iCs/>
        </w:rPr>
        <w:t>Fish</w:t>
      </w:r>
      <w:r w:rsidR="00D147D1" w:rsidRPr="000D42FA">
        <w:rPr>
          <w:iCs/>
        </w:rPr>
        <w:t xml:space="preserve">. </w:t>
      </w:r>
      <w:r w:rsidRPr="000D42FA">
        <w:rPr>
          <w:iCs/>
        </w:rPr>
        <w:t>Aqua</w:t>
      </w:r>
      <w:r w:rsidR="00D147D1" w:rsidRPr="000D42FA">
        <w:rPr>
          <w:iCs/>
        </w:rPr>
        <w:t xml:space="preserve">t. </w:t>
      </w:r>
      <w:r w:rsidRPr="000D42FA">
        <w:rPr>
          <w:iCs/>
        </w:rPr>
        <w:t>Sci</w:t>
      </w:r>
      <w:r w:rsidR="00F55211" w:rsidRPr="000D42FA">
        <w:rPr>
          <w:iCs/>
        </w:rPr>
        <w:t xml:space="preserve">. 61, </w:t>
      </w:r>
      <w:r w:rsidRPr="000D42FA">
        <w:t>1513-1519</w:t>
      </w:r>
    </w:p>
    <w:p w14:paraId="6C4BE4FC" w14:textId="77777777" w:rsidR="00482899" w:rsidRPr="000D42FA" w:rsidRDefault="00B750E8" w:rsidP="000D42FA">
      <w:pPr>
        <w:spacing w:line="480" w:lineRule="auto"/>
        <w:ind w:left="720" w:hanging="720"/>
      </w:pPr>
      <w:r w:rsidRPr="000D42FA">
        <w:t>Brown, C.,</w:t>
      </w:r>
      <w:r w:rsidR="003850A4" w:rsidRPr="000D42FA">
        <w:t xml:space="preserve"> </w:t>
      </w:r>
      <w:proofErr w:type="spellStart"/>
      <w:r w:rsidRPr="000D42FA">
        <w:t>Laland</w:t>
      </w:r>
      <w:proofErr w:type="spellEnd"/>
      <w:r w:rsidRPr="000D42FA">
        <w:t>, K.</w:t>
      </w:r>
      <w:r w:rsidR="003850A4" w:rsidRPr="000D42FA">
        <w:t xml:space="preserve">, </w:t>
      </w:r>
      <w:r w:rsidRPr="000D42FA">
        <w:t xml:space="preserve">2002. Social enhancement and social inhibition of foraging </w:t>
      </w:r>
      <w:proofErr w:type="spellStart"/>
      <w:r w:rsidRPr="000D42FA">
        <w:t>behaviour</w:t>
      </w:r>
      <w:proofErr w:type="spellEnd"/>
      <w:r w:rsidRPr="000D42FA">
        <w:t xml:space="preserve"> in hatchery‐reared Atlantic salmon. </w:t>
      </w:r>
      <w:r w:rsidRPr="000D42FA">
        <w:rPr>
          <w:iCs/>
        </w:rPr>
        <w:t>Journal of Fish Biology</w:t>
      </w:r>
      <w:r w:rsidR="005C0AAE" w:rsidRPr="000D42FA">
        <w:rPr>
          <w:iCs/>
        </w:rPr>
        <w:t xml:space="preserve">. </w:t>
      </w:r>
      <w:r w:rsidRPr="000D42FA">
        <w:rPr>
          <w:iCs/>
        </w:rPr>
        <w:t>61</w:t>
      </w:r>
      <w:r w:rsidR="005C0AAE" w:rsidRPr="000D42FA">
        <w:t xml:space="preserve">, </w:t>
      </w:r>
      <w:r w:rsidRPr="000D42FA">
        <w:t>987-998.</w:t>
      </w:r>
    </w:p>
    <w:p w14:paraId="369C80AC" w14:textId="77777777" w:rsidR="00716EA1" w:rsidRPr="000D42FA" w:rsidRDefault="00482899" w:rsidP="000D42FA">
      <w:pPr>
        <w:spacing w:line="480" w:lineRule="auto"/>
        <w:ind w:left="720" w:hanging="720"/>
      </w:pPr>
      <w:r w:rsidRPr="000D42FA">
        <w:t xml:space="preserve">Brown, C., </w:t>
      </w:r>
      <w:proofErr w:type="spellStart"/>
      <w:r w:rsidRPr="000D42FA">
        <w:t>Markula</w:t>
      </w:r>
      <w:proofErr w:type="spellEnd"/>
      <w:r w:rsidRPr="000D42FA">
        <w:t>, A.,</w:t>
      </w:r>
      <w:r w:rsidR="005C0AAE" w:rsidRPr="000D42FA">
        <w:t xml:space="preserve"> </w:t>
      </w:r>
      <w:proofErr w:type="spellStart"/>
      <w:r w:rsidRPr="000D42FA">
        <w:t>Laland</w:t>
      </w:r>
      <w:proofErr w:type="spellEnd"/>
      <w:r w:rsidRPr="000D42FA">
        <w:t>, K.</w:t>
      </w:r>
      <w:r w:rsidR="003850A4" w:rsidRPr="000D42FA">
        <w:t xml:space="preserve">, </w:t>
      </w:r>
      <w:r w:rsidRPr="000D42FA">
        <w:t xml:space="preserve">2003. Social learning of prey location in hatchery‐reared Atlantic salmon. </w:t>
      </w:r>
      <w:r w:rsidRPr="000D42FA">
        <w:rPr>
          <w:iCs/>
        </w:rPr>
        <w:t>J</w:t>
      </w:r>
      <w:r w:rsidR="00D147D1" w:rsidRPr="000D42FA">
        <w:rPr>
          <w:iCs/>
        </w:rPr>
        <w:t>.</w:t>
      </w:r>
      <w:r w:rsidRPr="000D42FA">
        <w:rPr>
          <w:iCs/>
        </w:rPr>
        <w:t xml:space="preserve"> Fish Biol</w:t>
      </w:r>
      <w:r w:rsidR="005C0AAE" w:rsidRPr="000D42FA">
        <w:rPr>
          <w:iCs/>
        </w:rPr>
        <w:t xml:space="preserve">. </w:t>
      </w:r>
      <w:r w:rsidRPr="000D42FA">
        <w:rPr>
          <w:iCs/>
        </w:rPr>
        <w:t>63</w:t>
      </w:r>
      <w:r w:rsidR="005C0AAE" w:rsidRPr="000D42FA">
        <w:t xml:space="preserve">, </w:t>
      </w:r>
      <w:r w:rsidRPr="000D42FA">
        <w:t>738-745.</w:t>
      </w:r>
    </w:p>
    <w:p w14:paraId="2D011A55" w14:textId="77777777" w:rsidR="004446EF" w:rsidRPr="000D42FA" w:rsidRDefault="004446EF" w:rsidP="000D42FA">
      <w:pPr>
        <w:spacing w:line="480" w:lineRule="auto"/>
        <w:ind w:left="720" w:hanging="720"/>
      </w:pPr>
      <w:r w:rsidRPr="003679BE">
        <w:t>Ellrott, B.J.</w:t>
      </w:r>
      <w:r w:rsidR="00F55211" w:rsidRPr="003679BE">
        <w:t xml:space="preserve">, </w:t>
      </w:r>
      <w:r w:rsidRPr="003679BE">
        <w:t>Marsden, J.E.</w:t>
      </w:r>
      <w:r w:rsidR="003850A4" w:rsidRPr="003679BE">
        <w:t xml:space="preserve">, </w:t>
      </w:r>
      <w:r w:rsidR="00F55211" w:rsidRPr="003679BE">
        <w:t>2</w:t>
      </w:r>
      <w:r w:rsidRPr="003679BE">
        <w:t>004</w:t>
      </w:r>
      <w:r w:rsidR="00F55211" w:rsidRPr="003679BE">
        <w:t xml:space="preserve">. </w:t>
      </w:r>
      <w:r w:rsidRPr="000D42FA">
        <w:t xml:space="preserve">Lake trout reproduction in Lake Champlain. </w:t>
      </w:r>
      <w:r w:rsidRPr="000D42FA">
        <w:rPr>
          <w:iCs/>
        </w:rPr>
        <w:t>Trans</w:t>
      </w:r>
      <w:r w:rsidR="00D147D1" w:rsidRPr="000D42FA">
        <w:rPr>
          <w:iCs/>
        </w:rPr>
        <w:t xml:space="preserve">. </w:t>
      </w:r>
      <w:r w:rsidRPr="000D42FA">
        <w:rPr>
          <w:iCs/>
        </w:rPr>
        <w:t>Am</w:t>
      </w:r>
      <w:r w:rsidR="00D147D1" w:rsidRPr="000D42FA">
        <w:rPr>
          <w:iCs/>
        </w:rPr>
        <w:t>.</w:t>
      </w:r>
      <w:r w:rsidRPr="000D42FA">
        <w:rPr>
          <w:iCs/>
        </w:rPr>
        <w:t xml:space="preserve"> Fish</w:t>
      </w:r>
      <w:r w:rsidR="00D147D1" w:rsidRPr="000D42FA">
        <w:rPr>
          <w:iCs/>
        </w:rPr>
        <w:t xml:space="preserve">. </w:t>
      </w:r>
      <w:r w:rsidRPr="000D42FA">
        <w:rPr>
          <w:iCs/>
        </w:rPr>
        <w:t>So</w:t>
      </w:r>
      <w:r w:rsidR="00D147D1" w:rsidRPr="000D42FA">
        <w:rPr>
          <w:iCs/>
        </w:rPr>
        <w:t>c</w:t>
      </w:r>
      <w:r w:rsidR="00F55211" w:rsidRPr="000D42FA">
        <w:rPr>
          <w:iCs/>
        </w:rPr>
        <w:t xml:space="preserve">. </w:t>
      </w:r>
      <w:r w:rsidRPr="000D42FA">
        <w:rPr>
          <w:iCs/>
        </w:rPr>
        <w:t>133</w:t>
      </w:r>
      <w:r w:rsidR="00F55211" w:rsidRPr="000D42FA">
        <w:t xml:space="preserve">, </w:t>
      </w:r>
      <w:r w:rsidRPr="000D42FA">
        <w:t>252-264.</w:t>
      </w:r>
    </w:p>
    <w:p w14:paraId="1E5BEC2C" w14:textId="77777777" w:rsidR="0041796D" w:rsidRPr="000D42FA" w:rsidRDefault="0041796D" w:rsidP="000D42FA">
      <w:pPr>
        <w:spacing w:line="480" w:lineRule="auto"/>
        <w:ind w:left="720" w:hanging="720"/>
      </w:pPr>
      <w:proofErr w:type="spellStart"/>
      <w:r w:rsidRPr="003679BE">
        <w:rPr>
          <w:lang w:val="nl-NL"/>
        </w:rPr>
        <w:t>Ersbak</w:t>
      </w:r>
      <w:proofErr w:type="spellEnd"/>
      <w:r w:rsidRPr="003679BE">
        <w:rPr>
          <w:lang w:val="nl-NL"/>
        </w:rPr>
        <w:t>, K.,</w:t>
      </w:r>
      <w:r w:rsidR="005C0AAE" w:rsidRPr="003679BE">
        <w:rPr>
          <w:lang w:val="nl-NL"/>
        </w:rPr>
        <w:t xml:space="preserve"> </w:t>
      </w:r>
      <w:r w:rsidRPr="003679BE">
        <w:rPr>
          <w:lang w:val="nl-NL"/>
        </w:rPr>
        <w:t>Haase, B. L.</w:t>
      </w:r>
      <w:r w:rsidR="003850A4" w:rsidRPr="003679BE">
        <w:rPr>
          <w:lang w:val="nl-NL"/>
        </w:rPr>
        <w:t xml:space="preserve">, </w:t>
      </w:r>
      <w:r w:rsidRPr="003679BE">
        <w:rPr>
          <w:lang w:val="nl-NL"/>
        </w:rPr>
        <w:t xml:space="preserve">1983. </w:t>
      </w:r>
      <w:r w:rsidRPr="000D42FA">
        <w:t xml:space="preserve">Nutritional deprivation after stocking as a possible mechanism leading to mortality in stream‐stocked brook trout. </w:t>
      </w:r>
      <w:r w:rsidRPr="000D42FA">
        <w:rPr>
          <w:iCs/>
        </w:rPr>
        <w:t>N</w:t>
      </w:r>
      <w:r w:rsidR="00D147D1" w:rsidRPr="000D42FA">
        <w:rPr>
          <w:iCs/>
        </w:rPr>
        <w:t xml:space="preserve">. </w:t>
      </w:r>
      <w:r w:rsidRPr="000D42FA">
        <w:rPr>
          <w:iCs/>
        </w:rPr>
        <w:t>A</w:t>
      </w:r>
      <w:r w:rsidR="00D147D1" w:rsidRPr="000D42FA">
        <w:rPr>
          <w:iCs/>
        </w:rPr>
        <w:t>m.</w:t>
      </w:r>
      <w:r w:rsidRPr="000D42FA">
        <w:rPr>
          <w:iCs/>
        </w:rPr>
        <w:t xml:space="preserve"> J</w:t>
      </w:r>
      <w:r w:rsidR="00D147D1" w:rsidRPr="000D42FA">
        <w:rPr>
          <w:iCs/>
        </w:rPr>
        <w:t xml:space="preserve">. </w:t>
      </w:r>
      <w:r w:rsidRPr="000D42FA">
        <w:rPr>
          <w:iCs/>
        </w:rPr>
        <w:t>Fish</w:t>
      </w:r>
      <w:r w:rsidR="00D147D1" w:rsidRPr="000D42FA">
        <w:rPr>
          <w:iCs/>
        </w:rPr>
        <w:t xml:space="preserve">. </w:t>
      </w:r>
      <w:proofErr w:type="spellStart"/>
      <w:r w:rsidRPr="000D42FA">
        <w:rPr>
          <w:iCs/>
        </w:rPr>
        <w:t>Manag</w:t>
      </w:r>
      <w:proofErr w:type="spellEnd"/>
      <w:r w:rsidR="005C0AAE" w:rsidRPr="000D42FA">
        <w:rPr>
          <w:iCs/>
        </w:rPr>
        <w:t xml:space="preserve">. </w:t>
      </w:r>
      <w:r w:rsidRPr="000D42FA">
        <w:rPr>
          <w:iCs/>
        </w:rPr>
        <w:t>3</w:t>
      </w:r>
      <w:r w:rsidR="005C0AAE" w:rsidRPr="000D42FA">
        <w:t xml:space="preserve">, </w:t>
      </w:r>
      <w:r w:rsidRPr="000D42FA">
        <w:t>142-151.</w:t>
      </w:r>
    </w:p>
    <w:p w14:paraId="47801DCA" w14:textId="77777777" w:rsidR="005F1ECA" w:rsidRPr="000D42FA" w:rsidRDefault="00C164B2" w:rsidP="000D42FA">
      <w:pPr>
        <w:spacing w:line="480" w:lineRule="auto"/>
        <w:ind w:left="720" w:hanging="720"/>
      </w:pPr>
      <w:proofErr w:type="spellStart"/>
      <w:r w:rsidRPr="000D42FA">
        <w:t>Folch</w:t>
      </w:r>
      <w:proofErr w:type="spellEnd"/>
      <w:r w:rsidRPr="000D42FA">
        <w:t>, J., Lees, M., Sloane, S.</w:t>
      </w:r>
      <w:r w:rsidR="003850A4" w:rsidRPr="000D42FA">
        <w:t xml:space="preserve">, </w:t>
      </w:r>
      <w:r w:rsidRPr="000D42FA">
        <w:t xml:space="preserve">1957. A simple method for the isolation and purification of total lipids from animal tissues. </w:t>
      </w:r>
      <w:r w:rsidRPr="000D42FA">
        <w:rPr>
          <w:iCs/>
        </w:rPr>
        <w:t>J. Biol. Chem. 226</w:t>
      </w:r>
      <w:r w:rsidRPr="000D42FA">
        <w:t>, 497-509.</w:t>
      </w:r>
    </w:p>
    <w:p w14:paraId="1903A501" w14:textId="77777777" w:rsidR="00495AED" w:rsidRPr="000D42FA" w:rsidRDefault="00495AED" w:rsidP="00185D30">
      <w:pPr>
        <w:autoSpaceDE w:val="0"/>
        <w:autoSpaceDN w:val="0"/>
        <w:adjustRightInd w:val="0"/>
        <w:spacing w:line="480" w:lineRule="auto"/>
        <w:ind w:left="720" w:hanging="720"/>
        <w:rPr>
          <w:rFonts w:eastAsiaTheme="minorHAnsi"/>
          <w:lang w:val="fr-FR"/>
        </w:rPr>
      </w:pPr>
      <w:proofErr w:type="spellStart"/>
      <w:r w:rsidRPr="000D42FA">
        <w:rPr>
          <w:rFonts w:eastAsiaTheme="minorHAnsi"/>
        </w:rPr>
        <w:t>Hjort</w:t>
      </w:r>
      <w:proofErr w:type="spellEnd"/>
      <w:r w:rsidRPr="000D42FA">
        <w:rPr>
          <w:rFonts w:eastAsiaTheme="minorHAnsi"/>
        </w:rPr>
        <w:t xml:space="preserve">, J. 1914. Fluctuations in the great fisheries of Northern Europe. </w:t>
      </w:r>
      <w:r w:rsidRPr="000D42FA">
        <w:rPr>
          <w:rFonts w:eastAsiaTheme="minorHAnsi"/>
          <w:lang w:val="fr-FR"/>
        </w:rPr>
        <w:t xml:space="preserve">Rapports et </w:t>
      </w:r>
      <w:proofErr w:type="spellStart"/>
      <w:r w:rsidRPr="000D42FA">
        <w:rPr>
          <w:rFonts w:eastAsiaTheme="minorHAnsi"/>
          <w:lang w:val="fr-FR"/>
        </w:rPr>
        <w:t>Proce`s-Verbaux</w:t>
      </w:r>
      <w:proofErr w:type="spellEnd"/>
      <w:r w:rsidRPr="000D42FA">
        <w:rPr>
          <w:rFonts w:eastAsiaTheme="minorHAnsi"/>
          <w:lang w:val="fr-FR"/>
        </w:rPr>
        <w:t xml:space="preserve"> des </w:t>
      </w:r>
      <w:proofErr w:type="spellStart"/>
      <w:r w:rsidRPr="000D42FA">
        <w:rPr>
          <w:rFonts w:eastAsiaTheme="minorHAnsi"/>
          <w:lang w:val="fr-FR"/>
        </w:rPr>
        <w:t>Re´unions</w:t>
      </w:r>
      <w:proofErr w:type="spellEnd"/>
      <w:r w:rsidRPr="000D42FA">
        <w:rPr>
          <w:rFonts w:eastAsiaTheme="minorHAnsi"/>
          <w:lang w:val="fr-FR"/>
        </w:rPr>
        <w:t xml:space="preserve"> du Conseil Permanent</w:t>
      </w:r>
      <w:r w:rsidR="00185D30">
        <w:rPr>
          <w:rFonts w:eastAsiaTheme="minorHAnsi"/>
          <w:lang w:val="fr-FR"/>
        </w:rPr>
        <w:t xml:space="preserve"> </w:t>
      </w:r>
      <w:r w:rsidRPr="000D42FA">
        <w:rPr>
          <w:rFonts w:eastAsiaTheme="minorHAnsi"/>
          <w:lang w:val="fr-FR"/>
        </w:rPr>
        <w:t>International pour l’Exploration de la Mer, 20: 1–228.</w:t>
      </w:r>
    </w:p>
    <w:p w14:paraId="4698ED54" w14:textId="77777777" w:rsidR="00F54B45" w:rsidRPr="000D42FA" w:rsidRDefault="00F54B45" w:rsidP="000D42FA">
      <w:pPr>
        <w:spacing w:line="480" w:lineRule="auto"/>
        <w:ind w:left="720" w:hanging="720"/>
        <w:rPr>
          <w:b/>
        </w:rPr>
      </w:pPr>
      <w:r w:rsidRPr="000D42FA">
        <w:t>Hurst, T.</w:t>
      </w:r>
      <w:r w:rsidR="003850A4" w:rsidRPr="000D42FA">
        <w:t xml:space="preserve">, </w:t>
      </w:r>
      <w:r w:rsidRPr="000D42FA">
        <w:t xml:space="preserve">2007. Causes and consequences of winter mortality in fishes. </w:t>
      </w:r>
      <w:r w:rsidRPr="000D42FA">
        <w:rPr>
          <w:iCs/>
        </w:rPr>
        <w:t>J</w:t>
      </w:r>
      <w:r w:rsidR="00D147D1" w:rsidRPr="000D42FA">
        <w:rPr>
          <w:iCs/>
        </w:rPr>
        <w:t xml:space="preserve">. </w:t>
      </w:r>
      <w:r w:rsidRPr="000D42FA">
        <w:rPr>
          <w:iCs/>
        </w:rPr>
        <w:t>Fish Biol</w:t>
      </w:r>
      <w:r w:rsidR="005C0AAE" w:rsidRPr="000D42FA">
        <w:rPr>
          <w:iCs/>
        </w:rPr>
        <w:t>.</w:t>
      </w:r>
      <w:r w:rsidRPr="000D42FA">
        <w:rPr>
          <w:iCs/>
        </w:rPr>
        <w:t xml:space="preserve"> 71</w:t>
      </w:r>
      <w:r w:rsidRPr="000D42FA">
        <w:t>, 315-345.</w:t>
      </w:r>
    </w:p>
    <w:p w14:paraId="73D593FE" w14:textId="77777777" w:rsidR="004C72E8" w:rsidRPr="000D42FA" w:rsidRDefault="004C72E8" w:rsidP="000D42FA">
      <w:pPr>
        <w:spacing w:line="480" w:lineRule="auto"/>
        <w:ind w:left="720" w:hanging="720"/>
        <w:rPr>
          <w:b/>
        </w:rPr>
      </w:pPr>
      <w:r w:rsidRPr="000D42FA">
        <w:t>MacKinnon, J.C.</w:t>
      </w:r>
      <w:r w:rsidR="003850A4" w:rsidRPr="000D42FA">
        <w:t xml:space="preserve">, </w:t>
      </w:r>
      <w:r w:rsidR="00F55211" w:rsidRPr="000D42FA">
        <w:t xml:space="preserve">1972. </w:t>
      </w:r>
      <w:r w:rsidRPr="000D42FA">
        <w:t>Summer storage of energy and its use for winter metabolism and gonad maturation in American plaice (</w:t>
      </w:r>
      <w:proofErr w:type="spellStart"/>
      <w:r w:rsidRPr="000D42FA">
        <w:rPr>
          <w:i/>
        </w:rPr>
        <w:t>Hippoglossoides</w:t>
      </w:r>
      <w:proofErr w:type="spellEnd"/>
      <w:r w:rsidRPr="000D42FA">
        <w:rPr>
          <w:i/>
        </w:rPr>
        <w:t xml:space="preserve"> </w:t>
      </w:r>
      <w:proofErr w:type="spellStart"/>
      <w:r w:rsidRPr="000D42FA">
        <w:rPr>
          <w:i/>
        </w:rPr>
        <w:t>platessoides</w:t>
      </w:r>
      <w:proofErr w:type="spellEnd"/>
      <w:r w:rsidRPr="000D42FA">
        <w:t>). J. Fish. Res. Bd. Can. 29</w:t>
      </w:r>
      <w:r w:rsidR="005C0AAE" w:rsidRPr="000D42FA">
        <w:t>,</w:t>
      </w:r>
      <w:r w:rsidRPr="000D42FA">
        <w:t xml:space="preserve"> 1749-1759</w:t>
      </w:r>
      <w:r w:rsidR="00F55211" w:rsidRPr="000D42FA">
        <w:t xml:space="preserve">. </w:t>
      </w:r>
    </w:p>
    <w:p w14:paraId="639B675D" w14:textId="77777777" w:rsidR="006B7DFF" w:rsidRPr="000D42FA" w:rsidRDefault="006B7DFF" w:rsidP="000D42FA">
      <w:pPr>
        <w:spacing w:line="480" w:lineRule="auto"/>
        <w:ind w:left="720" w:hanging="720"/>
        <w:rPr>
          <w:b/>
        </w:rPr>
      </w:pPr>
      <w:proofErr w:type="spellStart"/>
      <w:r w:rsidRPr="000D42FA">
        <w:lastRenderedPageBreak/>
        <w:t>Madenjian</w:t>
      </w:r>
      <w:proofErr w:type="spellEnd"/>
      <w:r w:rsidRPr="000D42FA">
        <w:t xml:space="preserve">, C.P., Elliott, R.F., </w:t>
      </w:r>
      <w:proofErr w:type="spellStart"/>
      <w:r w:rsidRPr="000D42FA">
        <w:t>DeSorcie</w:t>
      </w:r>
      <w:proofErr w:type="spellEnd"/>
      <w:r w:rsidRPr="000D42FA">
        <w:t>, T.J., Stedman, R.M., O'Connor, D.V.,</w:t>
      </w:r>
      <w:r w:rsidR="00637BE4" w:rsidRPr="000D42FA">
        <w:t xml:space="preserve"> </w:t>
      </w:r>
      <w:proofErr w:type="spellStart"/>
      <w:r w:rsidRPr="000D42FA">
        <w:t>Rottier</w:t>
      </w:r>
      <w:r w:rsidR="00637BE4" w:rsidRPr="000D42FA">
        <w:t>s</w:t>
      </w:r>
      <w:proofErr w:type="spellEnd"/>
      <w:r w:rsidR="00637BE4" w:rsidRPr="000D42FA">
        <w:t xml:space="preserve">, </w:t>
      </w:r>
      <w:r w:rsidRPr="000D42FA">
        <w:t>D.V.</w:t>
      </w:r>
      <w:r w:rsidR="003850A4" w:rsidRPr="000D42FA">
        <w:t xml:space="preserve">, </w:t>
      </w:r>
      <w:r w:rsidRPr="000D42FA">
        <w:t>2000</w:t>
      </w:r>
      <w:r w:rsidR="00637BE4" w:rsidRPr="000D42FA">
        <w:t xml:space="preserve">. </w:t>
      </w:r>
      <w:r w:rsidRPr="000D42FA">
        <w:t xml:space="preserve">Lipid concentrations in Lake Michigan fishes: Seasonal, spatial, ontogenetic, and long-term trends. </w:t>
      </w:r>
      <w:r w:rsidRPr="000D42FA">
        <w:rPr>
          <w:iCs/>
        </w:rPr>
        <w:t>J</w:t>
      </w:r>
      <w:r w:rsidR="00D147D1" w:rsidRPr="000D42FA">
        <w:rPr>
          <w:iCs/>
        </w:rPr>
        <w:t>.</w:t>
      </w:r>
      <w:r w:rsidR="00E963AC">
        <w:rPr>
          <w:iCs/>
        </w:rPr>
        <w:t xml:space="preserve"> </w:t>
      </w:r>
      <w:r w:rsidRPr="000D42FA">
        <w:rPr>
          <w:iCs/>
        </w:rPr>
        <w:t>Great Lakes Res</w:t>
      </w:r>
      <w:r w:rsidR="00637BE4" w:rsidRPr="000D42FA">
        <w:rPr>
          <w:iCs/>
        </w:rPr>
        <w:t xml:space="preserve">. </w:t>
      </w:r>
      <w:r w:rsidRPr="000D42FA">
        <w:rPr>
          <w:iCs/>
        </w:rPr>
        <w:t>26</w:t>
      </w:r>
      <w:r w:rsidR="00637BE4" w:rsidRPr="000D42FA">
        <w:t xml:space="preserve">, </w:t>
      </w:r>
      <w:r w:rsidRPr="000D42FA">
        <w:t>427-444.</w:t>
      </w:r>
    </w:p>
    <w:p w14:paraId="5BD950CC" w14:textId="77777777" w:rsidR="005E4B4E" w:rsidRPr="000D42FA" w:rsidRDefault="005E4B4E" w:rsidP="000D42FA">
      <w:pPr>
        <w:autoSpaceDE w:val="0"/>
        <w:autoSpaceDN w:val="0"/>
        <w:adjustRightInd w:val="0"/>
        <w:spacing w:line="480" w:lineRule="auto"/>
      </w:pPr>
      <w:proofErr w:type="spellStart"/>
      <w:r w:rsidRPr="000D42FA">
        <w:t>Madenjian</w:t>
      </w:r>
      <w:proofErr w:type="spellEnd"/>
      <w:r w:rsidRPr="000D42FA">
        <w:t xml:space="preserve">, C.P., </w:t>
      </w:r>
      <w:proofErr w:type="spellStart"/>
      <w:r w:rsidRPr="000D42FA">
        <w:t>Holuszko</w:t>
      </w:r>
      <w:proofErr w:type="spellEnd"/>
      <w:r w:rsidRPr="000D42FA">
        <w:t xml:space="preserve">, J.D., </w:t>
      </w:r>
      <w:proofErr w:type="spellStart"/>
      <w:r w:rsidRPr="000D42FA">
        <w:t>Desorcie</w:t>
      </w:r>
      <w:proofErr w:type="spellEnd"/>
      <w:r w:rsidRPr="000D42FA">
        <w:t>, T.J., 2006. Spring-summer diet of lake trout on</w:t>
      </w:r>
    </w:p>
    <w:p w14:paraId="3AFD7F2C" w14:textId="77777777" w:rsidR="006B678E" w:rsidRPr="000D42FA" w:rsidRDefault="005E4B4E" w:rsidP="000D42FA">
      <w:pPr>
        <w:spacing w:line="480" w:lineRule="auto"/>
        <w:ind w:left="1440" w:hanging="720"/>
        <w:rPr>
          <w:b/>
        </w:rPr>
      </w:pPr>
      <w:r w:rsidRPr="000D42FA">
        <w:t>Six Fathom Bank and Yankee Reef in Lake Huron. J. Great Lakes Res. 32, 200–208.</w:t>
      </w:r>
    </w:p>
    <w:p w14:paraId="2A048564" w14:textId="77777777" w:rsidR="000F7AE3" w:rsidRPr="000D42FA" w:rsidRDefault="000F7AE3" w:rsidP="000D42FA">
      <w:pPr>
        <w:spacing w:line="480" w:lineRule="auto"/>
        <w:ind w:left="720" w:hanging="720"/>
        <w:rPr>
          <w:b/>
        </w:rPr>
      </w:pPr>
      <w:r w:rsidRPr="000D42FA">
        <w:t xml:space="preserve">Marsden, J.E., Chipman, B.D., </w:t>
      </w:r>
      <w:proofErr w:type="spellStart"/>
      <w:r w:rsidRPr="000D42FA">
        <w:t>Pientka</w:t>
      </w:r>
      <w:proofErr w:type="spellEnd"/>
      <w:r w:rsidRPr="000D42FA">
        <w:t>, B., Schoch, W.F.,</w:t>
      </w:r>
      <w:r w:rsidR="00F55211" w:rsidRPr="000D42FA">
        <w:t xml:space="preserve"> </w:t>
      </w:r>
      <w:r w:rsidRPr="000D42FA">
        <w:t>Young, B.A.</w:t>
      </w:r>
      <w:r w:rsidR="003850A4" w:rsidRPr="000D42FA">
        <w:t xml:space="preserve">, </w:t>
      </w:r>
      <w:r w:rsidR="00F55211" w:rsidRPr="000D42FA">
        <w:t>2</w:t>
      </w:r>
      <w:r w:rsidRPr="000D42FA">
        <w:t xml:space="preserve">010. Strategic plan for Lake Champlain fisheries. </w:t>
      </w:r>
      <w:r w:rsidRPr="000D42FA">
        <w:rPr>
          <w:iCs/>
        </w:rPr>
        <w:t>Great Lakes Fish</w:t>
      </w:r>
      <w:r w:rsidR="003850A4" w:rsidRPr="000D42FA">
        <w:rPr>
          <w:iCs/>
        </w:rPr>
        <w:t>.</w:t>
      </w:r>
      <w:r w:rsidRPr="000D42FA">
        <w:rPr>
          <w:iCs/>
        </w:rPr>
        <w:t xml:space="preserve"> Com</w:t>
      </w:r>
      <w:r w:rsidR="003850A4" w:rsidRPr="000D42FA">
        <w:rPr>
          <w:iCs/>
        </w:rPr>
        <w:t>m. Misc. Publ.</w:t>
      </w:r>
      <w:r w:rsidRPr="000D42FA">
        <w:rPr>
          <w:iCs/>
        </w:rPr>
        <w:t xml:space="preserve"> 2010</w:t>
      </w:r>
      <w:r w:rsidR="003850A4" w:rsidRPr="000D42FA">
        <w:t>-03.</w:t>
      </w:r>
    </w:p>
    <w:p w14:paraId="0A7E0EF8" w14:textId="77777777" w:rsidR="00C164B2" w:rsidRPr="000D42FA" w:rsidRDefault="00C164B2" w:rsidP="000D42FA">
      <w:pPr>
        <w:spacing w:line="480" w:lineRule="auto"/>
        <w:ind w:left="720" w:hanging="720"/>
      </w:pPr>
      <w:r w:rsidRPr="000D42FA">
        <w:t xml:space="preserve">Marsden, J.E., Langdon, R.W. 2012. The history and future of Lake Champlain's fishes and fisheries. </w:t>
      </w:r>
      <w:r w:rsidRPr="000D42FA">
        <w:rPr>
          <w:iCs/>
        </w:rPr>
        <w:t>J. Great Lakes Res. 38</w:t>
      </w:r>
      <w:r w:rsidRPr="000D42FA">
        <w:t>, 19-34.</w:t>
      </w:r>
    </w:p>
    <w:p w14:paraId="2110F811" w14:textId="77777777" w:rsidR="000F7AE3" w:rsidRPr="000D42FA" w:rsidRDefault="00C164B2" w:rsidP="000D42FA">
      <w:pPr>
        <w:spacing w:line="480" w:lineRule="auto"/>
        <w:ind w:left="720" w:hanging="720"/>
      </w:pPr>
      <w:r w:rsidRPr="000D42FA">
        <w:rPr>
          <w:shd w:val="clear" w:color="auto" w:fill="FFFFFF"/>
        </w:rPr>
        <w:t xml:space="preserve">Marsden, J.E., </w:t>
      </w:r>
      <w:proofErr w:type="spellStart"/>
      <w:r w:rsidRPr="000D42FA">
        <w:rPr>
          <w:shd w:val="clear" w:color="auto" w:fill="FFFFFF"/>
        </w:rPr>
        <w:t>Kozel</w:t>
      </w:r>
      <w:proofErr w:type="spellEnd"/>
      <w:r w:rsidRPr="000D42FA">
        <w:rPr>
          <w:shd w:val="clear" w:color="auto" w:fill="FFFFFF"/>
        </w:rPr>
        <w:t xml:space="preserve">, C.L., Chipman, B.D. </w:t>
      </w:r>
      <w:r w:rsidR="0000004C" w:rsidRPr="000D42FA">
        <w:rPr>
          <w:shd w:val="clear" w:color="auto" w:fill="FFFFFF"/>
        </w:rPr>
        <w:t>2018</w:t>
      </w:r>
      <w:r w:rsidRPr="000D42FA">
        <w:rPr>
          <w:shd w:val="clear" w:color="auto" w:fill="FFFFFF"/>
        </w:rPr>
        <w:t>. Recruitment of lake trout in Lake Champlain. </w:t>
      </w:r>
      <w:r w:rsidRPr="000D42FA">
        <w:rPr>
          <w:iCs/>
          <w:shd w:val="clear" w:color="auto" w:fill="FFFFFF"/>
        </w:rPr>
        <w:t>J. Great Lakes Res.</w:t>
      </w:r>
      <w:r w:rsidRPr="000D42FA">
        <w:rPr>
          <w:shd w:val="clear" w:color="auto" w:fill="FFFFFF"/>
        </w:rPr>
        <w:t xml:space="preserve"> </w:t>
      </w:r>
      <w:r w:rsidRPr="000D42FA">
        <w:rPr>
          <w:iCs/>
          <w:shd w:val="clear" w:color="auto" w:fill="FFFFFF"/>
        </w:rPr>
        <w:t>44</w:t>
      </w:r>
      <w:r w:rsidRPr="000D42FA">
        <w:rPr>
          <w:shd w:val="clear" w:color="auto" w:fill="FFFFFF"/>
        </w:rPr>
        <w:t>, 166-173.</w:t>
      </w:r>
    </w:p>
    <w:p w14:paraId="230971F4" w14:textId="77777777" w:rsidR="00DB289C" w:rsidRPr="00DB289C" w:rsidRDefault="00DB289C" w:rsidP="000D42FA">
      <w:pPr>
        <w:spacing w:line="480" w:lineRule="auto"/>
        <w:ind w:left="480" w:hanging="480"/>
        <w:rPr>
          <w:lang w:eastAsia="zh-CN"/>
        </w:rPr>
      </w:pPr>
      <w:r w:rsidRPr="00DB289C">
        <w:rPr>
          <w:lang w:eastAsia="zh-CN"/>
        </w:rPr>
        <w:t>McDonald, D. G., Milligan, C. L., McFarlane, W. J., Croke, S., Currie, S., Hooke, B.,</w:t>
      </w:r>
      <w:r w:rsidR="000D42FA">
        <w:rPr>
          <w:lang w:eastAsia="zh-CN"/>
        </w:rPr>
        <w:t xml:space="preserve"> Angus, R. G., Tufts, B. L., </w:t>
      </w:r>
      <w:r w:rsidRPr="00DB289C">
        <w:rPr>
          <w:lang w:eastAsia="zh-CN"/>
        </w:rPr>
        <w:t>Davidson, K. 2011. Condition and performance of juvenile Atlantic salmon (</w:t>
      </w:r>
      <w:r w:rsidRPr="00DB289C">
        <w:rPr>
          <w:i/>
          <w:iCs/>
          <w:lang w:eastAsia="zh-CN"/>
        </w:rPr>
        <w:t>Salmo salar</w:t>
      </w:r>
      <w:r w:rsidRPr="00DB289C">
        <w:rPr>
          <w:lang w:eastAsia="zh-CN"/>
        </w:rPr>
        <w:t xml:space="preserve">): effects of rearing practices on hatchery fish and comparison with wild fish. </w:t>
      </w:r>
      <w:r w:rsidR="000D42FA" w:rsidRPr="000D42FA">
        <w:rPr>
          <w:lang w:eastAsia="zh-CN"/>
        </w:rPr>
        <w:t>Can. J. Fish. Aquat. Sci. 55</w:t>
      </w:r>
      <w:r w:rsidR="000D42FA">
        <w:rPr>
          <w:lang w:eastAsia="zh-CN"/>
        </w:rPr>
        <w:t xml:space="preserve">, </w:t>
      </w:r>
      <w:r w:rsidRPr="00DB289C">
        <w:rPr>
          <w:lang w:eastAsia="zh-CN"/>
        </w:rPr>
        <w:t xml:space="preserve">1208–1219. </w:t>
      </w:r>
    </w:p>
    <w:p w14:paraId="3C6565F2" w14:textId="77777777" w:rsidR="006B7DFF" w:rsidRPr="000D42FA" w:rsidRDefault="006B7DFF" w:rsidP="000D42FA">
      <w:pPr>
        <w:spacing w:line="480" w:lineRule="auto"/>
        <w:ind w:left="720" w:hanging="720"/>
      </w:pPr>
      <w:r w:rsidRPr="000D42FA">
        <w:t>Metcalfe, N.B., Bull, C.D.,</w:t>
      </w:r>
      <w:r w:rsidR="003850A4" w:rsidRPr="000D42FA">
        <w:t xml:space="preserve"> </w:t>
      </w:r>
      <w:proofErr w:type="spellStart"/>
      <w:r w:rsidRPr="000D42FA">
        <w:t>Mangel</w:t>
      </w:r>
      <w:proofErr w:type="spellEnd"/>
      <w:r w:rsidRPr="000D42FA">
        <w:t>, M.</w:t>
      </w:r>
      <w:r w:rsidR="003850A4" w:rsidRPr="000D42FA">
        <w:t xml:space="preserve">, </w:t>
      </w:r>
      <w:r w:rsidRPr="000D42FA">
        <w:t>2002</w:t>
      </w:r>
      <w:r w:rsidR="003850A4" w:rsidRPr="000D42FA">
        <w:t>.</w:t>
      </w:r>
      <w:r w:rsidRPr="000D42FA">
        <w:t xml:space="preserve"> Seasonal variation in catch-up growth reveals state-dependent somatic allocations in salmon. </w:t>
      </w:r>
      <w:proofErr w:type="spellStart"/>
      <w:r w:rsidRPr="000D42FA">
        <w:rPr>
          <w:iCs/>
        </w:rPr>
        <w:t>Evol</w:t>
      </w:r>
      <w:proofErr w:type="spellEnd"/>
      <w:r w:rsidR="00203B64" w:rsidRPr="000D42FA">
        <w:rPr>
          <w:iCs/>
        </w:rPr>
        <w:t xml:space="preserve">. </w:t>
      </w:r>
      <w:r w:rsidRPr="000D42FA">
        <w:rPr>
          <w:iCs/>
        </w:rPr>
        <w:t>Ecol</w:t>
      </w:r>
      <w:r w:rsidR="00203B64" w:rsidRPr="000D42FA">
        <w:rPr>
          <w:iCs/>
        </w:rPr>
        <w:t xml:space="preserve">. </w:t>
      </w:r>
      <w:r w:rsidRPr="000D42FA">
        <w:rPr>
          <w:iCs/>
        </w:rPr>
        <w:t>Res</w:t>
      </w:r>
      <w:r w:rsidR="003850A4" w:rsidRPr="000D42FA">
        <w:rPr>
          <w:iCs/>
        </w:rPr>
        <w:t xml:space="preserve">. </w:t>
      </w:r>
      <w:r w:rsidRPr="000D42FA">
        <w:rPr>
          <w:iCs/>
        </w:rPr>
        <w:t>4</w:t>
      </w:r>
      <w:r w:rsidR="003850A4" w:rsidRPr="000D42FA">
        <w:t xml:space="preserve">, </w:t>
      </w:r>
      <w:r w:rsidRPr="000D42FA">
        <w:t>871-881.</w:t>
      </w:r>
    </w:p>
    <w:p w14:paraId="1904D99F" w14:textId="77777777" w:rsidR="0002051D" w:rsidRPr="000D42FA" w:rsidRDefault="0002051D" w:rsidP="000D42FA">
      <w:pPr>
        <w:spacing w:line="480" w:lineRule="auto"/>
        <w:ind w:left="720" w:hanging="720"/>
      </w:pPr>
      <w:proofErr w:type="spellStart"/>
      <w:r w:rsidRPr="000D42FA">
        <w:t>Naesje</w:t>
      </w:r>
      <w:proofErr w:type="spellEnd"/>
      <w:r w:rsidRPr="000D42FA">
        <w:t xml:space="preserve">, T.F., </w:t>
      </w:r>
      <w:proofErr w:type="spellStart"/>
      <w:r w:rsidRPr="000D42FA">
        <w:t>Thorstad</w:t>
      </w:r>
      <w:proofErr w:type="spellEnd"/>
      <w:r w:rsidRPr="000D42FA">
        <w:t xml:space="preserve">, E.B., </w:t>
      </w:r>
      <w:proofErr w:type="spellStart"/>
      <w:r w:rsidRPr="000D42FA">
        <w:t>Forseth</w:t>
      </w:r>
      <w:proofErr w:type="spellEnd"/>
      <w:r w:rsidRPr="000D42FA">
        <w:t xml:space="preserve">, T., </w:t>
      </w:r>
      <w:proofErr w:type="spellStart"/>
      <w:r w:rsidRPr="000D42FA">
        <w:t>Aursand</w:t>
      </w:r>
      <w:proofErr w:type="spellEnd"/>
      <w:r w:rsidRPr="000D42FA">
        <w:t xml:space="preserve">, M., </w:t>
      </w:r>
      <w:proofErr w:type="spellStart"/>
      <w:r w:rsidRPr="000D42FA">
        <w:t>Saksgard</w:t>
      </w:r>
      <w:proofErr w:type="spellEnd"/>
      <w:r w:rsidRPr="000D42FA">
        <w:t>, R.,</w:t>
      </w:r>
      <w:r w:rsidR="003850A4" w:rsidRPr="000D42FA">
        <w:t xml:space="preserve"> </w:t>
      </w:r>
      <w:r w:rsidRPr="000D42FA">
        <w:t>Finstad, A.G.</w:t>
      </w:r>
      <w:r w:rsidR="003850A4" w:rsidRPr="000D42FA">
        <w:t xml:space="preserve">, </w:t>
      </w:r>
      <w:r w:rsidRPr="000D42FA">
        <w:t>2006. Lipid class content as an indicator of critical periods for survival in juvenile Atlantic salmon (</w:t>
      </w:r>
      <w:r w:rsidRPr="000D42FA">
        <w:rPr>
          <w:i/>
        </w:rPr>
        <w:t>Salmo salar</w:t>
      </w:r>
      <w:r w:rsidRPr="000D42FA">
        <w:t xml:space="preserve">). </w:t>
      </w:r>
      <w:r w:rsidRPr="000D42FA">
        <w:rPr>
          <w:iCs/>
        </w:rPr>
        <w:t>Ecol</w:t>
      </w:r>
      <w:r w:rsidR="00203B64" w:rsidRPr="000D42FA">
        <w:rPr>
          <w:iCs/>
        </w:rPr>
        <w:t xml:space="preserve">. </w:t>
      </w:r>
      <w:proofErr w:type="spellStart"/>
      <w:r w:rsidRPr="000D42FA">
        <w:rPr>
          <w:iCs/>
        </w:rPr>
        <w:t>Freshw</w:t>
      </w:r>
      <w:proofErr w:type="spellEnd"/>
      <w:r w:rsidR="00203B64" w:rsidRPr="000D42FA">
        <w:rPr>
          <w:iCs/>
        </w:rPr>
        <w:t xml:space="preserve">. </w:t>
      </w:r>
      <w:r w:rsidRPr="000D42FA">
        <w:rPr>
          <w:iCs/>
        </w:rPr>
        <w:t>Fish</w:t>
      </w:r>
      <w:r w:rsidR="003850A4" w:rsidRPr="000D42FA">
        <w:rPr>
          <w:iCs/>
        </w:rPr>
        <w:t xml:space="preserve">. </w:t>
      </w:r>
      <w:r w:rsidRPr="000D42FA">
        <w:rPr>
          <w:iCs/>
        </w:rPr>
        <w:t>15</w:t>
      </w:r>
      <w:r w:rsidR="003850A4" w:rsidRPr="000D42FA">
        <w:t xml:space="preserve">, </w:t>
      </w:r>
      <w:r w:rsidRPr="000D42FA">
        <w:t>572-577.</w:t>
      </w:r>
    </w:p>
    <w:p w14:paraId="6A1D6108" w14:textId="77777777" w:rsidR="00FA1BC2" w:rsidRPr="000D42FA" w:rsidRDefault="00FA1BC2" w:rsidP="000D42FA">
      <w:pPr>
        <w:autoSpaceDE w:val="0"/>
        <w:autoSpaceDN w:val="0"/>
        <w:adjustRightInd w:val="0"/>
        <w:spacing w:line="480" w:lineRule="auto"/>
        <w:ind w:left="720" w:hanging="720"/>
      </w:pPr>
      <w:proofErr w:type="spellStart"/>
      <w:r w:rsidRPr="003679BE">
        <w:t>Plosila</w:t>
      </w:r>
      <w:proofErr w:type="spellEnd"/>
      <w:r w:rsidRPr="003679BE">
        <w:t xml:space="preserve">, D.S., Anderson, J.K., 1985. </w:t>
      </w:r>
      <w:r w:rsidRPr="000D42FA">
        <w:t>Lake Champlain Salmonid Assessment Report. Fisheries</w:t>
      </w:r>
    </w:p>
    <w:p w14:paraId="0420598F" w14:textId="77777777" w:rsidR="00FA1BC2" w:rsidRPr="000D42FA" w:rsidRDefault="00FA1BC2" w:rsidP="000D42FA">
      <w:pPr>
        <w:autoSpaceDE w:val="0"/>
        <w:autoSpaceDN w:val="0"/>
        <w:adjustRightInd w:val="0"/>
        <w:spacing w:line="480" w:lineRule="auto"/>
        <w:ind w:left="720"/>
      </w:pPr>
      <w:r w:rsidRPr="000D42FA">
        <w:t>Technical Committee, Lake Champlain Fish and Wildlife Management Cooperative,</w:t>
      </w:r>
    </w:p>
    <w:p w14:paraId="68187AC5" w14:textId="77777777" w:rsidR="00436EA9" w:rsidRPr="000D42FA" w:rsidRDefault="00FA1BC2" w:rsidP="000D42FA">
      <w:pPr>
        <w:spacing w:line="480" w:lineRule="auto"/>
        <w:ind w:left="720"/>
        <w:rPr>
          <w:b/>
        </w:rPr>
      </w:pPr>
      <w:r w:rsidRPr="000D42FA">
        <w:t>Essex Junction, VT (124 pp.).</w:t>
      </w:r>
    </w:p>
    <w:p w14:paraId="0E2ABDC6" w14:textId="77777777" w:rsidR="00063771" w:rsidRPr="000D42FA" w:rsidRDefault="00063771" w:rsidP="000D42FA">
      <w:pPr>
        <w:spacing w:line="480" w:lineRule="auto"/>
        <w:ind w:left="720" w:hanging="720"/>
      </w:pPr>
      <w:proofErr w:type="spellStart"/>
      <w:r w:rsidRPr="000D42FA">
        <w:lastRenderedPageBreak/>
        <w:t>Reinitz</w:t>
      </w:r>
      <w:proofErr w:type="spellEnd"/>
      <w:r w:rsidRPr="000D42FA">
        <w:t>, G.</w:t>
      </w:r>
      <w:r w:rsidR="003850A4" w:rsidRPr="000D42FA">
        <w:t xml:space="preserve">, </w:t>
      </w:r>
      <w:r w:rsidRPr="000D42FA">
        <w:t xml:space="preserve">1983. Influence of diet and feeding rate on the performance and production cost of rainbow trout. </w:t>
      </w:r>
      <w:r w:rsidRPr="000D42FA">
        <w:rPr>
          <w:iCs/>
        </w:rPr>
        <w:t>Trans</w:t>
      </w:r>
      <w:r w:rsidR="00741DF4" w:rsidRPr="000D42FA">
        <w:rPr>
          <w:iCs/>
        </w:rPr>
        <w:t>.</w:t>
      </w:r>
      <w:r w:rsidRPr="000D42FA">
        <w:rPr>
          <w:iCs/>
        </w:rPr>
        <w:t xml:space="preserve"> Am</w:t>
      </w:r>
      <w:r w:rsidR="00741DF4" w:rsidRPr="000D42FA">
        <w:rPr>
          <w:iCs/>
        </w:rPr>
        <w:t xml:space="preserve">. </w:t>
      </w:r>
      <w:r w:rsidRPr="000D42FA">
        <w:rPr>
          <w:iCs/>
        </w:rPr>
        <w:t>Fish</w:t>
      </w:r>
      <w:r w:rsidR="00741DF4" w:rsidRPr="000D42FA">
        <w:rPr>
          <w:iCs/>
        </w:rPr>
        <w:t xml:space="preserve">. </w:t>
      </w:r>
      <w:r w:rsidRPr="000D42FA">
        <w:rPr>
          <w:iCs/>
        </w:rPr>
        <w:t>Soc</w:t>
      </w:r>
      <w:r w:rsidR="003850A4" w:rsidRPr="000D42FA">
        <w:rPr>
          <w:iCs/>
        </w:rPr>
        <w:t xml:space="preserve">. </w:t>
      </w:r>
      <w:r w:rsidRPr="000D42FA">
        <w:rPr>
          <w:iCs/>
        </w:rPr>
        <w:t>112</w:t>
      </w:r>
      <w:r w:rsidR="003850A4" w:rsidRPr="000D42FA">
        <w:t xml:space="preserve">, </w:t>
      </w:r>
      <w:r w:rsidRPr="000D42FA">
        <w:t>830-833.</w:t>
      </w:r>
    </w:p>
    <w:p w14:paraId="18BEFF1E" w14:textId="7C597FA1" w:rsidR="009335DE" w:rsidRPr="000D42FA" w:rsidRDefault="009335DE" w:rsidP="000D42FA">
      <w:pPr>
        <w:spacing w:line="480" w:lineRule="auto"/>
        <w:ind w:left="720" w:hanging="720"/>
      </w:pPr>
      <w:r w:rsidRPr="000D42FA">
        <w:t>R Core Team., 201</w:t>
      </w:r>
      <w:r w:rsidR="00315A36">
        <w:t>9</w:t>
      </w:r>
      <w:r w:rsidRPr="000D42FA">
        <w:t>. R: A language and environment for statistical computing. R Foundation for Statistical Computing, Vienna, Austria. URL https://www.R-project.org/.</w:t>
      </w:r>
    </w:p>
    <w:p w14:paraId="724DDF7D" w14:textId="77777777" w:rsidR="004C72E8" w:rsidRPr="000D42FA" w:rsidRDefault="004C72E8" w:rsidP="000D42FA">
      <w:pPr>
        <w:spacing w:line="480" w:lineRule="auto"/>
        <w:ind w:left="720" w:hanging="720"/>
        <w:rPr>
          <w:b/>
        </w:rPr>
      </w:pPr>
      <w:proofErr w:type="spellStart"/>
      <w:r w:rsidRPr="000D42FA">
        <w:rPr>
          <w:lang w:val="sv-SE"/>
        </w:rPr>
        <w:t>Rikardsen</w:t>
      </w:r>
      <w:proofErr w:type="spellEnd"/>
      <w:r w:rsidRPr="000D42FA">
        <w:rPr>
          <w:lang w:val="sv-SE"/>
        </w:rPr>
        <w:t>, A.H.,</w:t>
      </w:r>
      <w:r w:rsidR="003850A4" w:rsidRPr="000D42FA">
        <w:rPr>
          <w:lang w:val="sv-SE"/>
        </w:rPr>
        <w:t xml:space="preserve"> </w:t>
      </w:r>
      <w:r w:rsidRPr="000D42FA">
        <w:rPr>
          <w:lang w:val="sv-SE"/>
        </w:rPr>
        <w:t>Elliott, J.M.</w:t>
      </w:r>
      <w:r w:rsidR="003850A4" w:rsidRPr="000D42FA">
        <w:rPr>
          <w:lang w:val="sv-SE"/>
        </w:rPr>
        <w:t xml:space="preserve">, </w:t>
      </w:r>
      <w:r w:rsidRPr="000D42FA">
        <w:rPr>
          <w:lang w:val="sv-SE"/>
        </w:rPr>
        <w:t xml:space="preserve">2000. </w:t>
      </w:r>
      <w:r w:rsidRPr="000D42FA">
        <w:t xml:space="preserve">Variations in juvenile growth, energy allocation and life-history strategies of two populations of Arctic charr in North Norway. </w:t>
      </w:r>
      <w:r w:rsidRPr="000D42FA">
        <w:rPr>
          <w:iCs/>
        </w:rPr>
        <w:t>J</w:t>
      </w:r>
      <w:r w:rsidR="00741DF4" w:rsidRPr="000D42FA">
        <w:rPr>
          <w:iCs/>
        </w:rPr>
        <w:t xml:space="preserve">. </w:t>
      </w:r>
      <w:r w:rsidRPr="000D42FA">
        <w:rPr>
          <w:iCs/>
        </w:rPr>
        <w:t>Fish Biol</w:t>
      </w:r>
      <w:r w:rsidR="003850A4" w:rsidRPr="000D42FA">
        <w:rPr>
          <w:iCs/>
        </w:rPr>
        <w:t xml:space="preserve">. </w:t>
      </w:r>
      <w:r w:rsidRPr="000D42FA">
        <w:rPr>
          <w:iCs/>
        </w:rPr>
        <w:t>56</w:t>
      </w:r>
      <w:r w:rsidR="003850A4" w:rsidRPr="000D42FA">
        <w:t xml:space="preserve">, </w:t>
      </w:r>
      <w:r w:rsidRPr="000D42FA">
        <w:t>328-346.</w:t>
      </w:r>
    </w:p>
    <w:p w14:paraId="3083A417" w14:textId="77777777" w:rsidR="00482899" w:rsidRPr="000D42FA" w:rsidRDefault="00482899" w:rsidP="000D42FA">
      <w:pPr>
        <w:spacing w:line="480" w:lineRule="auto"/>
        <w:ind w:left="720" w:hanging="720"/>
        <w:rPr>
          <w:b/>
        </w:rPr>
      </w:pPr>
      <w:proofErr w:type="spellStart"/>
      <w:r w:rsidRPr="000D42FA">
        <w:t>Saikkonen</w:t>
      </w:r>
      <w:proofErr w:type="spellEnd"/>
      <w:r w:rsidRPr="000D42FA">
        <w:t xml:space="preserve">, A., </w:t>
      </w:r>
      <w:proofErr w:type="spellStart"/>
      <w:r w:rsidRPr="000D42FA">
        <w:t>Kekalainen</w:t>
      </w:r>
      <w:proofErr w:type="spellEnd"/>
      <w:r w:rsidRPr="000D42FA">
        <w:t>, J.,</w:t>
      </w:r>
      <w:r w:rsidR="003850A4" w:rsidRPr="000D42FA">
        <w:t xml:space="preserve"> </w:t>
      </w:r>
      <w:proofErr w:type="spellStart"/>
      <w:r w:rsidRPr="000D42FA">
        <w:t>Piironen</w:t>
      </w:r>
      <w:proofErr w:type="spellEnd"/>
      <w:r w:rsidRPr="000D42FA">
        <w:t>, J.</w:t>
      </w:r>
      <w:r w:rsidR="003850A4" w:rsidRPr="000D42FA">
        <w:t xml:space="preserve">, </w:t>
      </w:r>
      <w:r w:rsidRPr="000D42FA">
        <w:t xml:space="preserve">2011. Rapid growth of Atlantic salmon juveniles in captivity may indicate poor performance in nature. </w:t>
      </w:r>
      <w:r w:rsidRPr="000D42FA">
        <w:rPr>
          <w:iCs/>
        </w:rPr>
        <w:t>Biol</w:t>
      </w:r>
      <w:r w:rsidR="00741DF4" w:rsidRPr="000D42FA">
        <w:rPr>
          <w:iCs/>
        </w:rPr>
        <w:t xml:space="preserve">. </w:t>
      </w:r>
      <w:proofErr w:type="spellStart"/>
      <w:r w:rsidRPr="000D42FA">
        <w:rPr>
          <w:iCs/>
        </w:rPr>
        <w:t>Conserv</w:t>
      </w:r>
      <w:proofErr w:type="spellEnd"/>
      <w:r w:rsidR="003850A4" w:rsidRPr="000D42FA">
        <w:rPr>
          <w:iCs/>
        </w:rPr>
        <w:t xml:space="preserve">. </w:t>
      </w:r>
      <w:r w:rsidRPr="000D42FA">
        <w:rPr>
          <w:iCs/>
        </w:rPr>
        <w:t>144</w:t>
      </w:r>
      <w:r w:rsidRPr="000D42FA">
        <w:t>, 2320-2327.</w:t>
      </w:r>
    </w:p>
    <w:p w14:paraId="453ACC90" w14:textId="77777777" w:rsidR="00E115AA" w:rsidRPr="000D42FA" w:rsidRDefault="00E115AA" w:rsidP="000D42FA">
      <w:pPr>
        <w:spacing w:line="480" w:lineRule="auto"/>
        <w:ind w:left="720" w:hanging="720"/>
        <w:rPr>
          <w:b/>
        </w:rPr>
      </w:pPr>
      <w:proofErr w:type="spellStart"/>
      <w:r w:rsidRPr="000D42FA">
        <w:t>Simonin</w:t>
      </w:r>
      <w:proofErr w:type="spellEnd"/>
      <w:r w:rsidRPr="000D42FA">
        <w:t xml:space="preserve">, P.W., Parrish, D.L., </w:t>
      </w:r>
      <w:proofErr w:type="spellStart"/>
      <w:r w:rsidRPr="000D42FA">
        <w:t>Rudstam</w:t>
      </w:r>
      <w:proofErr w:type="spellEnd"/>
      <w:r w:rsidRPr="000D42FA">
        <w:t>, L.G., Sullivan, P.J.,</w:t>
      </w:r>
      <w:r w:rsidR="003850A4" w:rsidRPr="000D42FA">
        <w:t xml:space="preserve"> </w:t>
      </w:r>
      <w:proofErr w:type="spellStart"/>
      <w:r w:rsidRPr="000D42FA">
        <w:t>Pientka</w:t>
      </w:r>
      <w:proofErr w:type="spellEnd"/>
      <w:r w:rsidRPr="000D42FA">
        <w:t>, B.</w:t>
      </w:r>
      <w:r w:rsidR="003850A4" w:rsidRPr="000D42FA">
        <w:t xml:space="preserve">, </w:t>
      </w:r>
      <w:r w:rsidRPr="000D42FA">
        <w:t xml:space="preserve">2012. Native rainbow smelt and nonnative alewife distribution related to temperature and light gradients in Lake Champlain. </w:t>
      </w:r>
      <w:r w:rsidRPr="000D42FA">
        <w:rPr>
          <w:iCs/>
        </w:rPr>
        <w:t>J</w:t>
      </w:r>
      <w:r w:rsidR="0081328C" w:rsidRPr="000D42FA">
        <w:rPr>
          <w:iCs/>
        </w:rPr>
        <w:t>.</w:t>
      </w:r>
      <w:r w:rsidRPr="000D42FA">
        <w:rPr>
          <w:iCs/>
        </w:rPr>
        <w:t xml:space="preserve"> Great Lakes Res</w:t>
      </w:r>
      <w:r w:rsidR="003850A4" w:rsidRPr="000D42FA">
        <w:rPr>
          <w:iCs/>
        </w:rPr>
        <w:t xml:space="preserve">. </w:t>
      </w:r>
      <w:r w:rsidRPr="000D42FA">
        <w:rPr>
          <w:iCs/>
        </w:rPr>
        <w:t>38</w:t>
      </w:r>
      <w:r w:rsidRPr="000D42FA">
        <w:t>, 115-122.</w:t>
      </w:r>
    </w:p>
    <w:p w14:paraId="7BC691B7" w14:textId="77777777" w:rsidR="00897EA7" w:rsidRPr="000D42FA" w:rsidRDefault="00897EA7" w:rsidP="000D42FA">
      <w:pPr>
        <w:spacing w:line="480" w:lineRule="auto"/>
        <w:ind w:left="720" w:hanging="720"/>
      </w:pPr>
      <w:proofErr w:type="spellStart"/>
      <w:r w:rsidRPr="000D42FA">
        <w:t>Tocher</w:t>
      </w:r>
      <w:proofErr w:type="spellEnd"/>
      <w:r w:rsidRPr="000D42FA">
        <w:t>, D.R.</w:t>
      </w:r>
      <w:r w:rsidR="003850A4" w:rsidRPr="000D42FA">
        <w:t xml:space="preserve">, </w:t>
      </w:r>
      <w:r w:rsidRPr="000D42FA">
        <w:t>200</w:t>
      </w:r>
      <w:r w:rsidR="003850A4" w:rsidRPr="000D42FA">
        <w:t>3</w:t>
      </w:r>
      <w:r w:rsidRPr="000D42FA">
        <w:t xml:space="preserve">. Metabolism </w:t>
      </w:r>
      <w:r w:rsidR="00185D30" w:rsidRPr="000D42FA">
        <w:t>and functions of lipids and fatty acids in teleost fish</w:t>
      </w:r>
      <w:r w:rsidRPr="000D42FA">
        <w:t xml:space="preserve">. </w:t>
      </w:r>
      <w:r w:rsidRPr="000D42FA">
        <w:rPr>
          <w:iCs/>
        </w:rPr>
        <w:t>Rev</w:t>
      </w:r>
      <w:r w:rsidR="0081328C" w:rsidRPr="000D42FA">
        <w:rPr>
          <w:iCs/>
        </w:rPr>
        <w:t>. Fish. Sci</w:t>
      </w:r>
      <w:r w:rsidR="003850A4" w:rsidRPr="000D42FA">
        <w:rPr>
          <w:iCs/>
        </w:rPr>
        <w:t xml:space="preserve">. </w:t>
      </w:r>
      <w:r w:rsidRPr="000D42FA">
        <w:rPr>
          <w:iCs/>
        </w:rPr>
        <w:t>11</w:t>
      </w:r>
      <w:r w:rsidR="003850A4" w:rsidRPr="000D42FA">
        <w:t xml:space="preserve">, </w:t>
      </w:r>
      <w:r w:rsidRPr="000D42FA">
        <w:t>107-184.</w:t>
      </w:r>
    </w:p>
    <w:p w14:paraId="0BD11EC8" w14:textId="77777777" w:rsidR="00080776" w:rsidRPr="003679BE" w:rsidRDefault="00506163" w:rsidP="000D42FA">
      <w:pPr>
        <w:spacing w:line="480" w:lineRule="auto"/>
        <w:ind w:left="720" w:hanging="720"/>
        <w:rPr>
          <w:b/>
          <w:lang w:val="de-DE"/>
        </w:rPr>
      </w:pPr>
      <w:proofErr w:type="spellStart"/>
      <w:r w:rsidRPr="000D42FA">
        <w:t>Trudel</w:t>
      </w:r>
      <w:proofErr w:type="spellEnd"/>
      <w:r w:rsidRPr="000D42FA">
        <w:t>, M., Tucker, S., Morris, J.F.T., Higgs, D. A.,</w:t>
      </w:r>
      <w:r w:rsidR="00250D42" w:rsidRPr="000D42FA">
        <w:t xml:space="preserve"> </w:t>
      </w:r>
      <w:r w:rsidRPr="000D42FA">
        <w:t>Welch, D. W.</w:t>
      </w:r>
      <w:r w:rsidR="00250D42" w:rsidRPr="000D42FA">
        <w:t xml:space="preserve">, </w:t>
      </w:r>
      <w:r w:rsidRPr="000D42FA">
        <w:t>2005</w:t>
      </w:r>
      <w:r w:rsidR="00250D42" w:rsidRPr="000D42FA">
        <w:t xml:space="preserve">. </w:t>
      </w:r>
      <w:r w:rsidRPr="000D42FA">
        <w:t xml:space="preserve">Indicators of energetic status in juvenile </w:t>
      </w:r>
      <w:proofErr w:type="spellStart"/>
      <w:r w:rsidRPr="000D42FA">
        <w:t>coho</w:t>
      </w:r>
      <w:proofErr w:type="spellEnd"/>
      <w:r w:rsidRPr="000D42FA">
        <w:t xml:space="preserve"> salmon and Chinook salmon. </w:t>
      </w:r>
      <w:r w:rsidRPr="003679BE">
        <w:rPr>
          <w:iCs/>
          <w:lang w:val="de-DE"/>
        </w:rPr>
        <w:t>N</w:t>
      </w:r>
      <w:r w:rsidR="0081328C" w:rsidRPr="003679BE">
        <w:rPr>
          <w:iCs/>
          <w:lang w:val="de-DE"/>
        </w:rPr>
        <w:t xml:space="preserve">. </w:t>
      </w:r>
      <w:r w:rsidRPr="003679BE">
        <w:rPr>
          <w:iCs/>
          <w:lang w:val="de-DE"/>
        </w:rPr>
        <w:t>Am</w:t>
      </w:r>
      <w:r w:rsidR="0081328C" w:rsidRPr="003679BE">
        <w:rPr>
          <w:iCs/>
          <w:lang w:val="de-DE"/>
        </w:rPr>
        <w:t xml:space="preserve">. </w:t>
      </w:r>
      <w:r w:rsidRPr="003679BE">
        <w:rPr>
          <w:iCs/>
          <w:lang w:val="de-DE"/>
        </w:rPr>
        <w:t>J</w:t>
      </w:r>
      <w:r w:rsidR="0081328C" w:rsidRPr="003679BE">
        <w:rPr>
          <w:iCs/>
          <w:lang w:val="de-DE"/>
        </w:rPr>
        <w:t xml:space="preserve">. </w:t>
      </w:r>
      <w:proofErr w:type="spellStart"/>
      <w:r w:rsidRPr="003679BE">
        <w:rPr>
          <w:iCs/>
          <w:lang w:val="de-DE"/>
        </w:rPr>
        <w:t>Fish</w:t>
      </w:r>
      <w:proofErr w:type="spellEnd"/>
      <w:r w:rsidR="0081328C" w:rsidRPr="003679BE">
        <w:rPr>
          <w:iCs/>
          <w:lang w:val="de-DE"/>
        </w:rPr>
        <w:t xml:space="preserve">. </w:t>
      </w:r>
      <w:proofErr w:type="spellStart"/>
      <w:r w:rsidRPr="003679BE">
        <w:rPr>
          <w:iCs/>
          <w:lang w:val="de-DE"/>
        </w:rPr>
        <w:t>Mana</w:t>
      </w:r>
      <w:r w:rsidR="0081328C" w:rsidRPr="003679BE">
        <w:rPr>
          <w:iCs/>
          <w:lang w:val="de-DE"/>
        </w:rPr>
        <w:t>g</w:t>
      </w:r>
      <w:proofErr w:type="spellEnd"/>
      <w:r w:rsidR="00250D42" w:rsidRPr="003679BE">
        <w:rPr>
          <w:iCs/>
          <w:lang w:val="de-DE"/>
        </w:rPr>
        <w:t xml:space="preserve">. </w:t>
      </w:r>
      <w:r w:rsidRPr="003679BE">
        <w:rPr>
          <w:iCs/>
          <w:lang w:val="de-DE"/>
        </w:rPr>
        <w:t>25</w:t>
      </w:r>
      <w:r w:rsidR="00250D42" w:rsidRPr="003679BE">
        <w:rPr>
          <w:lang w:val="de-DE"/>
        </w:rPr>
        <w:t>,</w:t>
      </w:r>
      <w:r w:rsidRPr="003679BE">
        <w:rPr>
          <w:lang w:val="de-DE"/>
        </w:rPr>
        <w:t xml:space="preserve"> 374-390.</w:t>
      </w:r>
    </w:p>
    <w:p w14:paraId="70969786" w14:textId="77777777" w:rsidR="00495AED" w:rsidRPr="000D42FA" w:rsidRDefault="00495AED" w:rsidP="000D42FA">
      <w:pPr>
        <w:spacing w:line="480" w:lineRule="auto"/>
        <w:ind w:left="720" w:hanging="720"/>
        <w:rPr>
          <w:color w:val="000000"/>
          <w:lang w:eastAsia="zh-CN"/>
        </w:rPr>
      </w:pPr>
      <w:r w:rsidRPr="003679BE">
        <w:rPr>
          <w:color w:val="000000"/>
          <w:lang w:val="de-DE"/>
        </w:rPr>
        <w:t>Wilkins, P.D., Marsden</w:t>
      </w:r>
      <w:r w:rsidR="000D42FA" w:rsidRPr="003679BE">
        <w:rPr>
          <w:color w:val="000000"/>
          <w:lang w:val="de-DE"/>
        </w:rPr>
        <w:t>, J. E</w:t>
      </w:r>
      <w:r w:rsidRPr="003679BE">
        <w:rPr>
          <w:color w:val="000000"/>
          <w:lang w:val="de-DE"/>
        </w:rPr>
        <w:t xml:space="preserve">.  </w:t>
      </w:r>
      <w:r w:rsidRPr="000D42FA">
        <w:rPr>
          <w:color w:val="000000"/>
        </w:rPr>
        <w:t xml:space="preserve">In review. </w:t>
      </w:r>
      <w:r w:rsidRPr="000D42FA">
        <w:rPr>
          <w:color w:val="000000"/>
          <w:shd w:val="clear" w:color="auto" w:fill="FFFFFF"/>
          <w:lang w:eastAsia="zh-CN"/>
        </w:rPr>
        <w:t>Spatial and seasonal comparisons of growth of wild and stocked juvenile lake trout in Lake Champlain. J. Great Lakes Res. 5-22-2019</w:t>
      </w:r>
    </w:p>
    <w:p w14:paraId="5C3FEAB6" w14:textId="77777777" w:rsidR="004B7C5A" w:rsidRDefault="004B7C5A" w:rsidP="00416E8C">
      <w:pPr>
        <w:spacing w:line="480" w:lineRule="auto"/>
        <w:rPr>
          <w:b/>
        </w:rPr>
        <w:sectPr w:rsidR="004B7C5A" w:rsidSect="00083B6F">
          <w:headerReference w:type="even" r:id="rId12"/>
          <w:headerReference w:type="default" r:id="rId13"/>
          <w:footerReference w:type="even" r:id="rId14"/>
          <w:footerReference w:type="default" r:id="rId15"/>
          <w:pgSz w:w="12240" w:h="15840"/>
          <w:pgMar w:top="1440" w:right="1440" w:bottom="1440" w:left="1440" w:header="720" w:footer="720" w:gutter="0"/>
          <w:lnNumType w:countBy="1" w:restart="continuous"/>
          <w:cols w:space="720"/>
          <w:docGrid w:linePitch="360"/>
        </w:sectPr>
      </w:pPr>
    </w:p>
    <w:p w14:paraId="1FE6AF55" w14:textId="5D575DD4" w:rsidR="007231F1" w:rsidRDefault="007231F1" w:rsidP="002D7072">
      <w:pPr>
        <w:spacing w:line="360" w:lineRule="auto"/>
        <w:rPr>
          <w:ins w:id="580" w:author="Ellen Marsden" w:date="2019-10-06T14:56:00Z"/>
        </w:rPr>
      </w:pPr>
      <w:ins w:id="581" w:author="Ellen Marsden" w:date="2019-10-06T14:56:00Z">
        <w:r>
          <w:lastRenderedPageBreak/>
          <w:t xml:space="preserve">Table 1. Size range (mm total length) and sample size </w:t>
        </w:r>
      </w:ins>
      <w:ins w:id="582" w:author="Ellen Marsden" w:date="2019-10-06T14:57:00Z">
        <w:r>
          <w:t xml:space="preserve">of </w:t>
        </w:r>
      </w:ins>
      <w:ins w:id="583" w:author="Ellen Marsden" w:date="2019-10-06T14:59:00Z">
        <w:r>
          <w:t xml:space="preserve">stocked and wild </w:t>
        </w:r>
      </w:ins>
      <w:ins w:id="584" w:author="Ellen Marsden" w:date="2019-10-06T14:57:00Z">
        <w:r>
          <w:t>juvenile lake trout collected for lipid analysis from three areas of the Main Lake of Lake Champlain in three seasons, 20</w:t>
        </w:r>
      </w:ins>
      <w:ins w:id="585" w:author="Taylor Stewart" w:date="2019-11-16T10:48:00Z">
        <w:r w:rsidR="00A77E55">
          <w:t>1</w:t>
        </w:r>
      </w:ins>
      <w:ins w:id="586" w:author="Ellen Marsden" w:date="2019-10-06T14:57:00Z">
        <w:del w:id="587" w:author="Taylor Stewart" w:date="2019-11-16T10:48:00Z">
          <w:r w:rsidDel="00A77E55">
            <w:delText>0</w:delText>
          </w:r>
        </w:del>
        <w:r>
          <w:t>8</w:t>
        </w:r>
      </w:ins>
      <w:ins w:id="588" w:author="Ellen Marsden" w:date="2019-10-06T14:58:00Z">
        <w:r>
          <w:t xml:space="preserve">. Samples were also obtained from the Ed Weed hatchery in early </w:t>
        </w:r>
        <w:proofErr w:type="gramStart"/>
        <w:r>
          <w:t>November,</w:t>
        </w:r>
        <w:proofErr w:type="gramEnd"/>
        <w:r>
          <w:t xml:space="preserve"> 2018.</w:t>
        </w:r>
      </w:ins>
    </w:p>
    <w:p w14:paraId="20B0F883" w14:textId="77777777" w:rsidR="007231F1" w:rsidRDefault="007231F1" w:rsidP="007231F1"/>
    <w:tbl>
      <w:tblPr>
        <w:tblStyle w:val="TableGrid"/>
        <w:tblW w:w="101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49"/>
        <w:gridCol w:w="1349"/>
        <w:gridCol w:w="1711"/>
        <w:gridCol w:w="79"/>
        <w:gridCol w:w="1800"/>
        <w:gridCol w:w="22"/>
        <w:gridCol w:w="1789"/>
        <w:gridCol w:w="11"/>
        <w:gridCol w:w="199"/>
        <w:gridCol w:w="1511"/>
        <w:gridCol w:w="116"/>
        <w:gridCol w:w="228"/>
      </w:tblGrid>
      <w:tr w:rsidR="006B28A0" w:rsidRPr="00F95C52" w14:paraId="62A5407E" w14:textId="77777777" w:rsidTr="006B28A0">
        <w:trPr>
          <w:trHeight w:val="432"/>
        </w:trPr>
        <w:tc>
          <w:tcPr>
            <w:tcW w:w="1349" w:type="dxa"/>
            <w:tcBorders>
              <w:bottom w:val="single" w:sz="4" w:space="0" w:color="auto"/>
            </w:tcBorders>
          </w:tcPr>
          <w:p w14:paraId="5816523F" w14:textId="77777777" w:rsidR="006B28A0" w:rsidRPr="00F95C52" w:rsidRDefault="006B28A0" w:rsidP="00DD1B99">
            <w:pPr>
              <w:jc w:val="center"/>
            </w:pPr>
          </w:p>
        </w:tc>
        <w:tc>
          <w:tcPr>
            <w:tcW w:w="1349" w:type="dxa"/>
            <w:tcBorders>
              <w:bottom w:val="single" w:sz="4" w:space="0" w:color="auto"/>
            </w:tcBorders>
            <w:vAlign w:val="center"/>
          </w:tcPr>
          <w:p w14:paraId="2B1B38B1" w14:textId="18322DDE" w:rsidR="006B28A0" w:rsidRPr="00F95C52" w:rsidRDefault="006B28A0" w:rsidP="00DD1B99">
            <w:pPr>
              <w:jc w:val="center"/>
            </w:pPr>
          </w:p>
        </w:tc>
        <w:tc>
          <w:tcPr>
            <w:tcW w:w="1711" w:type="dxa"/>
            <w:tcBorders>
              <w:bottom w:val="single" w:sz="4" w:space="0" w:color="auto"/>
            </w:tcBorders>
            <w:vAlign w:val="center"/>
          </w:tcPr>
          <w:p w14:paraId="4E5AB631" w14:textId="77777777" w:rsidR="006B28A0" w:rsidRPr="00F95C52" w:rsidRDefault="006B28A0" w:rsidP="00DD1B99">
            <w:pPr>
              <w:jc w:val="center"/>
            </w:pPr>
            <w:r>
              <w:t>Pre-winter</w:t>
            </w:r>
          </w:p>
        </w:tc>
        <w:tc>
          <w:tcPr>
            <w:tcW w:w="1901" w:type="dxa"/>
            <w:gridSpan w:val="3"/>
            <w:tcBorders>
              <w:bottom w:val="single" w:sz="4" w:space="0" w:color="auto"/>
            </w:tcBorders>
            <w:vAlign w:val="center"/>
          </w:tcPr>
          <w:p w14:paraId="090C521E" w14:textId="77777777" w:rsidR="006B28A0" w:rsidRPr="00F95C52" w:rsidRDefault="006B28A0" w:rsidP="00DD1B99">
            <w:pPr>
              <w:jc w:val="center"/>
            </w:pPr>
            <w:r w:rsidRPr="00F95C52">
              <w:t>Spring</w:t>
            </w:r>
          </w:p>
        </w:tc>
        <w:tc>
          <w:tcPr>
            <w:tcW w:w="1999" w:type="dxa"/>
            <w:gridSpan w:val="3"/>
            <w:tcBorders>
              <w:bottom w:val="single" w:sz="4" w:space="0" w:color="auto"/>
            </w:tcBorders>
            <w:vAlign w:val="center"/>
          </w:tcPr>
          <w:p w14:paraId="38B6F3FC" w14:textId="77777777" w:rsidR="006B28A0" w:rsidRPr="00F95C52" w:rsidRDefault="006B28A0" w:rsidP="00DD1B99">
            <w:pPr>
              <w:jc w:val="center"/>
            </w:pPr>
            <w:r w:rsidRPr="00F95C52">
              <w:t>Summer</w:t>
            </w:r>
          </w:p>
        </w:tc>
        <w:tc>
          <w:tcPr>
            <w:tcW w:w="1855" w:type="dxa"/>
            <w:gridSpan w:val="3"/>
            <w:tcBorders>
              <w:bottom w:val="single" w:sz="4" w:space="0" w:color="auto"/>
            </w:tcBorders>
            <w:vAlign w:val="center"/>
          </w:tcPr>
          <w:p w14:paraId="5DBACF08" w14:textId="77777777" w:rsidR="006B28A0" w:rsidRPr="00F95C52" w:rsidRDefault="006B28A0" w:rsidP="00DD1B99">
            <w:pPr>
              <w:jc w:val="center"/>
            </w:pPr>
            <w:r w:rsidRPr="00F95C52">
              <w:t>Autumn</w:t>
            </w:r>
          </w:p>
        </w:tc>
      </w:tr>
      <w:tr w:rsidR="006B28A0" w:rsidRPr="00F95C52" w14:paraId="361E0363" w14:textId="77777777" w:rsidTr="006B28A0">
        <w:trPr>
          <w:gridAfter w:val="1"/>
          <w:wAfter w:w="228" w:type="dxa"/>
          <w:trHeight w:val="720"/>
        </w:trPr>
        <w:tc>
          <w:tcPr>
            <w:tcW w:w="1349" w:type="dxa"/>
            <w:tcBorders>
              <w:top w:val="single" w:sz="4" w:space="0" w:color="auto"/>
            </w:tcBorders>
            <w:vAlign w:val="center"/>
          </w:tcPr>
          <w:p w14:paraId="163F135D" w14:textId="14B2A07D" w:rsidR="006B28A0" w:rsidRPr="00F95C52" w:rsidRDefault="006B28A0" w:rsidP="006B28A0">
            <w:r>
              <w:t>Stocked</w:t>
            </w:r>
          </w:p>
        </w:tc>
        <w:tc>
          <w:tcPr>
            <w:tcW w:w="1349" w:type="dxa"/>
            <w:tcBorders>
              <w:top w:val="single" w:sz="4" w:space="0" w:color="auto"/>
            </w:tcBorders>
            <w:vAlign w:val="center"/>
          </w:tcPr>
          <w:p w14:paraId="78A812C3" w14:textId="6B5E285B" w:rsidR="006B28A0" w:rsidRPr="00F95C52" w:rsidRDefault="006B28A0" w:rsidP="00DD1B99">
            <w:pPr>
              <w:jc w:val="center"/>
            </w:pPr>
            <w:r w:rsidRPr="00F95C52">
              <w:t>North</w:t>
            </w:r>
          </w:p>
        </w:tc>
        <w:tc>
          <w:tcPr>
            <w:tcW w:w="1711" w:type="dxa"/>
            <w:tcBorders>
              <w:top w:val="single" w:sz="4" w:space="0" w:color="auto"/>
            </w:tcBorders>
            <w:vAlign w:val="center"/>
          </w:tcPr>
          <w:p w14:paraId="62E4BFBE" w14:textId="77777777" w:rsidR="006B28A0" w:rsidRPr="00F95C52" w:rsidRDefault="006B28A0" w:rsidP="00DD1B99">
            <w:pPr>
              <w:jc w:val="center"/>
            </w:pPr>
            <w:r>
              <w:t>--</w:t>
            </w:r>
          </w:p>
        </w:tc>
        <w:tc>
          <w:tcPr>
            <w:tcW w:w="1901" w:type="dxa"/>
            <w:gridSpan w:val="3"/>
            <w:tcBorders>
              <w:top w:val="single" w:sz="4" w:space="0" w:color="auto"/>
            </w:tcBorders>
            <w:vAlign w:val="center"/>
          </w:tcPr>
          <w:p w14:paraId="7C9CD46E" w14:textId="77777777" w:rsidR="006B28A0" w:rsidRPr="00F95C52" w:rsidRDefault="006B28A0" w:rsidP="00DD1B99">
            <w:pPr>
              <w:jc w:val="center"/>
            </w:pPr>
            <w:r w:rsidRPr="00F95C52">
              <w:t>--</w:t>
            </w:r>
          </w:p>
        </w:tc>
        <w:tc>
          <w:tcPr>
            <w:tcW w:w="1800" w:type="dxa"/>
            <w:gridSpan w:val="2"/>
            <w:tcBorders>
              <w:top w:val="single" w:sz="4" w:space="0" w:color="auto"/>
            </w:tcBorders>
            <w:vAlign w:val="center"/>
          </w:tcPr>
          <w:p w14:paraId="278E7C32" w14:textId="77777777" w:rsidR="006B28A0" w:rsidRPr="00F95C52" w:rsidRDefault="006B28A0" w:rsidP="00DD1B99">
            <w:pPr>
              <w:jc w:val="center"/>
            </w:pPr>
            <w:r w:rsidRPr="00F95C52">
              <w:t>159 – 306 (15)</w:t>
            </w:r>
          </w:p>
        </w:tc>
        <w:tc>
          <w:tcPr>
            <w:tcW w:w="1826" w:type="dxa"/>
            <w:gridSpan w:val="3"/>
            <w:tcBorders>
              <w:top w:val="single" w:sz="4" w:space="0" w:color="auto"/>
            </w:tcBorders>
            <w:vAlign w:val="center"/>
          </w:tcPr>
          <w:p w14:paraId="203F43F0" w14:textId="77777777" w:rsidR="006B28A0" w:rsidRPr="00F95C52" w:rsidRDefault="006B28A0" w:rsidP="00DD1B99">
            <w:pPr>
              <w:jc w:val="center"/>
            </w:pPr>
            <w:r w:rsidRPr="00F95C52">
              <w:t>--</w:t>
            </w:r>
          </w:p>
        </w:tc>
      </w:tr>
      <w:tr w:rsidR="006B28A0" w:rsidRPr="00F95C52" w14:paraId="2893DF3D" w14:textId="77777777" w:rsidTr="00BA699F">
        <w:trPr>
          <w:gridAfter w:val="1"/>
          <w:wAfter w:w="228" w:type="dxa"/>
          <w:trHeight w:val="720"/>
        </w:trPr>
        <w:tc>
          <w:tcPr>
            <w:tcW w:w="1349" w:type="dxa"/>
          </w:tcPr>
          <w:p w14:paraId="1C9D085C" w14:textId="77777777" w:rsidR="006B28A0" w:rsidRPr="00F95C52" w:rsidRDefault="006B28A0" w:rsidP="00DD1B99">
            <w:pPr>
              <w:jc w:val="center"/>
            </w:pPr>
          </w:p>
        </w:tc>
        <w:tc>
          <w:tcPr>
            <w:tcW w:w="1349" w:type="dxa"/>
            <w:vAlign w:val="center"/>
          </w:tcPr>
          <w:p w14:paraId="3874C575" w14:textId="0CD68445" w:rsidR="006B28A0" w:rsidRPr="00F95C52" w:rsidRDefault="006B28A0" w:rsidP="00DD1B99">
            <w:pPr>
              <w:jc w:val="center"/>
            </w:pPr>
            <w:r w:rsidRPr="00F95C52">
              <w:t>Central</w:t>
            </w:r>
          </w:p>
        </w:tc>
        <w:tc>
          <w:tcPr>
            <w:tcW w:w="1711" w:type="dxa"/>
            <w:vAlign w:val="center"/>
          </w:tcPr>
          <w:p w14:paraId="72C7E0D5" w14:textId="77777777" w:rsidR="006B28A0" w:rsidRPr="00F95C52" w:rsidRDefault="006B28A0" w:rsidP="00DD1B99">
            <w:pPr>
              <w:jc w:val="center"/>
            </w:pPr>
            <w:r>
              <w:t>--</w:t>
            </w:r>
          </w:p>
        </w:tc>
        <w:tc>
          <w:tcPr>
            <w:tcW w:w="1901" w:type="dxa"/>
            <w:gridSpan w:val="3"/>
            <w:vAlign w:val="center"/>
          </w:tcPr>
          <w:p w14:paraId="79094895" w14:textId="77777777" w:rsidR="006B28A0" w:rsidRPr="00F95C52" w:rsidRDefault="006B28A0" w:rsidP="00BA699F">
            <w:pPr>
              <w:ind w:right="-167"/>
            </w:pPr>
            <w:r w:rsidRPr="00F95C52">
              <w:t>181 – 285 (13)</w:t>
            </w:r>
          </w:p>
        </w:tc>
        <w:tc>
          <w:tcPr>
            <w:tcW w:w="1800" w:type="dxa"/>
            <w:gridSpan w:val="2"/>
            <w:vAlign w:val="center"/>
          </w:tcPr>
          <w:p w14:paraId="74326A0C" w14:textId="77777777" w:rsidR="006B28A0" w:rsidRPr="00F95C52" w:rsidRDefault="006B28A0" w:rsidP="00DD1B99">
            <w:pPr>
              <w:jc w:val="center"/>
            </w:pPr>
            <w:r w:rsidRPr="00F95C52">
              <w:t>192 – 269 (16)</w:t>
            </w:r>
          </w:p>
        </w:tc>
        <w:tc>
          <w:tcPr>
            <w:tcW w:w="1826" w:type="dxa"/>
            <w:gridSpan w:val="3"/>
            <w:vAlign w:val="center"/>
          </w:tcPr>
          <w:p w14:paraId="4D1B3A2E" w14:textId="77777777" w:rsidR="006B28A0" w:rsidRPr="00F95C52" w:rsidRDefault="006B28A0" w:rsidP="00DD1B99">
            <w:pPr>
              <w:jc w:val="center"/>
            </w:pPr>
            <w:r w:rsidRPr="00F95C52">
              <w:t>192 – 292 (15)</w:t>
            </w:r>
          </w:p>
        </w:tc>
      </w:tr>
      <w:tr w:rsidR="006B28A0" w:rsidRPr="00F95C52" w14:paraId="2CD9144A" w14:textId="77777777" w:rsidTr="00BA699F">
        <w:trPr>
          <w:gridAfter w:val="1"/>
          <w:wAfter w:w="228" w:type="dxa"/>
          <w:trHeight w:val="720"/>
        </w:trPr>
        <w:tc>
          <w:tcPr>
            <w:tcW w:w="1349" w:type="dxa"/>
          </w:tcPr>
          <w:p w14:paraId="43C236B0" w14:textId="77777777" w:rsidR="006B28A0" w:rsidRPr="00F95C52" w:rsidRDefault="006B28A0" w:rsidP="00DD1B99">
            <w:pPr>
              <w:jc w:val="center"/>
            </w:pPr>
          </w:p>
        </w:tc>
        <w:tc>
          <w:tcPr>
            <w:tcW w:w="1349" w:type="dxa"/>
            <w:vAlign w:val="center"/>
          </w:tcPr>
          <w:p w14:paraId="4BE7E98C" w14:textId="4F567B3A" w:rsidR="006B28A0" w:rsidRPr="00F95C52" w:rsidRDefault="006B28A0" w:rsidP="00DD1B99">
            <w:pPr>
              <w:jc w:val="center"/>
            </w:pPr>
            <w:r w:rsidRPr="00F95C52">
              <w:t>South</w:t>
            </w:r>
          </w:p>
        </w:tc>
        <w:tc>
          <w:tcPr>
            <w:tcW w:w="1711" w:type="dxa"/>
            <w:vAlign w:val="center"/>
          </w:tcPr>
          <w:p w14:paraId="1AF77727" w14:textId="77777777" w:rsidR="006B28A0" w:rsidRPr="00F95C52" w:rsidRDefault="006B28A0" w:rsidP="00DD1B99">
            <w:pPr>
              <w:jc w:val="center"/>
            </w:pPr>
            <w:r>
              <w:t>--</w:t>
            </w:r>
          </w:p>
        </w:tc>
        <w:tc>
          <w:tcPr>
            <w:tcW w:w="1901" w:type="dxa"/>
            <w:gridSpan w:val="3"/>
            <w:vAlign w:val="center"/>
          </w:tcPr>
          <w:p w14:paraId="22A2DE19" w14:textId="1E0B5A75" w:rsidR="006B28A0" w:rsidRPr="00F95C52" w:rsidRDefault="006B28A0" w:rsidP="00BA699F">
            <w:r w:rsidRPr="00F95C52">
              <w:t>152 – 310 (31)</w:t>
            </w:r>
          </w:p>
        </w:tc>
        <w:tc>
          <w:tcPr>
            <w:tcW w:w="1800" w:type="dxa"/>
            <w:gridSpan w:val="2"/>
            <w:vAlign w:val="center"/>
          </w:tcPr>
          <w:p w14:paraId="5D2F3122" w14:textId="77777777" w:rsidR="006B28A0" w:rsidRPr="00F95C52" w:rsidRDefault="006B28A0" w:rsidP="00DD1B99">
            <w:pPr>
              <w:jc w:val="center"/>
            </w:pPr>
            <w:r w:rsidRPr="00F95C52">
              <w:t>206 – 243 (6)</w:t>
            </w:r>
          </w:p>
        </w:tc>
        <w:tc>
          <w:tcPr>
            <w:tcW w:w="1826" w:type="dxa"/>
            <w:gridSpan w:val="3"/>
            <w:vAlign w:val="center"/>
          </w:tcPr>
          <w:p w14:paraId="767CCD33" w14:textId="77777777" w:rsidR="006B28A0" w:rsidRPr="00F95C52" w:rsidRDefault="006B28A0" w:rsidP="00DD1B99">
            <w:pPr>
              <w:jc w:val="center"/>
            </w:pPr>
            <w:r w:rsidRPr="00F95C52">
              <w:t>--</w:t>
            </w:r>
          </w:p>
        </w:tc>
      </w:tr>
      <w:tr w:rsidR="006B28A0" w:rsidRPr="00F95C52" w14:paraId="1F858F08" w14:textId="77777777" w:rsidTr="006B28A0">
        <w:trPr>
          <w:gridAfter w:val="1"/>
          <w:wAfter w:w="228" w:type="dxa"/>
          <w:trHeight w:val="720"/>
        </w:trPr>
        <w:tc>
          <w:tcPr>
            <w:tcW w:w="1349" w:type="dxa"/>
          </w:tcPr>
          <w:p w14:paraId="2A184085" w14:textId="77777777" w:rsidR="006B28A0" w:rsidRDefault="006B28A0" w:rsidP="00DD1B99">
            <w:pPr>
              <w:jc w:val="center"/>
            </w:pPr>
          </w:p>
        </w:tc>
        <w:tc>
          <w:tcPr>
            <w:tcW w:w="1349" w:type="dxa"/>
            <w:vAlign w:val="center"/>
          </w:tcPr>
          <w:p w14:paraId="1EEC30FA" w14:textId="0CB8D6E1" w:rsidR="006B28A0" w:rsidRPr="00F95C52" w:rsidRDefault="006B28A0" w:rsidP="00DD1B99">
            <w:pPr>
              <w:jc w:val="center"/>
            </w:pPr>
            <w:r>
              <w:t>Hatchery</w:t>
            </w:r>
          </w:p>
        </w:tc>
        <w:tc>
          <w:tcPr>
            <w:tcW w:w="1711" w:type="dxa"/>
            <w:vAlign w:val="center"/>
          </w:tcPr>
          <w:p w14:paraId="661FB558" w14:textId="77777777" w:rsidR="006B28A0" w:rsidRDefault="006B28A0" w:rsidP="00DD1B99">
            <w:pPr>
              <w:jc w:val="center"/>
            </w:pPr>
            <w:r>
              <w:t>149 – 211 (15)</w:t>
            </w:r>
          </w:p>
        </w:tc>
        <w:tc>
          <w:tcPr>
            <w:tcW w:w="1901" w:type="dxa"/>
            <w:gridSpan w:val="3"/>
            <w:vAlign w:val="center"/>
          </w:tcPr>
          <w:p w14:paraId="697CD898" w14:textId="77777777" w:rsidR="006B28A0" w:rsidRPr="00F95C52" w:rsidRDefault="006B28A0" w:rsidP="00DD1B99">
            <w:pPr>
              <w:jc w:val="center"/>
            </w:pPr>
            <w:r>
              <w:t>--</w:t>
            </w:r>
          </w:p>
        </w:tc>
        <w:tc>
          <w:tcPr>
            <w:tcW w:w="1800" w:type="dxa"/>
            <w:gridSpan w:val="2"/>
            <w:vAlign w:val="center"/>
          </w:tcPr>
          <w:p w14:paraId="758E2112" w14:textId="77777777" w:rsidR="006B28A0" w:rsidRPr="00F95C52" w:rsidRDefault="006B28A0" w:rsidP="00DD1B99">
            <w:pPr>
              <w:jc w:val="center"/>
            </w:pPr>
            <w:r>
              <w:t>--</w:t>
            </w:r>
          </w:p>
        </w:tc>
        <w:tc>
          <w:tcPr>
            <w:tcW w:w="1826" w:type="dxa"/>
            <w:gridSpan w:val="3"/>
            <w:vAlign w:val="center"/>
          </w:tcPr>
          <w:p w14:paraId="6897B848" w14:textId="77777777" w:rsidR="006B28A0" w:rsidRPr="00F95C52" w:rsidRDefault="006B28A0" w:rsidP="00DD1B99">
            <w:pPr>
              <w:jc w:val="center"/>
            </w:pPr>
            <w:r>
              <w:t>--</w:t>
            </w:r>
          </w:p>
        </w:tc>
      </w:tr>
      <w:tr w:rsidR="006B28A0" w:rsidRPr="00F95C52" w14:paraId="760A372C" w14:textId="77777777" w:rsidTr="006B28A0">
        <w:trPr>
          <w:gridAfter w:val="2"/>
          <w:wAfter w:w="344" w:type="dxa"/>
          <w:trHeight w:val="720"/>
        </w:trPr>
        <w:tc>
          <w:tcPr>
            <w:tcW w:w="1349" w:type="dxa"/>
            <w:vAlign w:val="center"/>
          </w:tcPr>
          <w:p w14:paraId="03CE280F" w14:textId="496B7E7A" w:rsidR="006B28A0" w:rsidRPr="00F95C52" w:rsidRDefault="006B28A0" w:rsidP="006B28A0">
            <w:r>
              <w:t>Wild</w:t>
            </w:r>
          </w:p>
        </w:tc>
        <w:tc>
          <w:tcPr>
            <w:tcW w:w="1349" w:type="dxa"/>
            <w:vAlign w:val="center"/>
          </w:tcPr>
          <w:p w14:paraId="4E6A4338" w14:textId="7F6FEC6E" w:rsidR="006B28A0" w:rsidRDefault="006B28A0" w:rsidP="00DD1B99">
            <w:pPr>
              <w:jc w:val="center"/>
            </w:pPr>
            <w:r w:rsidRPr="00F95C52">
              <w:t>North</w:t>
            </w:r>
          </w:p>
        </w:tc>
        <w:tc>
          <w:tcPr>
            <w:tcW w:w="1790" w:type="dxa"/>
            <w:gridSpan w:val="2"/>
            <w:vAlign w:val="center"/>
          </w:tcPr>
          <w:p w14:paraId="5DA18765" w14:textId="77777777" w:rsidR="006B28A0" w:rsidRDefault="006B28A0" w:rsidP="00DD1B99">
            <w:pPr>
              <w:jc w:val="center"/>
            </w:pPr>
            <w:r w:rsidRPr="00F95C52">
              <w:t>--</w:t>
            </w:r>
          </w:p>
        </w:tc>
        <w:tc>
          <w:tcPr>
            <w:tcW w:w="1800" w:type="dxa"/>
            <w:vAlign w:val="center"/>
          </w:tcPr>
          <w:p w14:paraId="18D4158B" w14:textId="77777777" w:rsidR="006B28A0" w:rsidRDefault="006B28A0" w:rsidP="00DD1B99">
            <w:pPr>
              <w:jc w:val="center"/>
            </w:pPr>
            <w:r w:rsidRPr="00F95C52">
              <w:t>--</w:t>
            </w:r>
          </w:p>
        </w:tc>
        <w:tc>
          <w:tcPr>
            <w:tcW w:w="1811" w:type="dxa"/>
            <w:gridSpan w:val="2"/>
            <w:vAlign w:val="center"/>
          </w:tcPr>
          <w:p w14:paraId="1B4B45E6" w14:textId="77777777" w:rsidR="006B28A0" w:rsidRDefault="006B28A0" w:rsidP="00DD1B99">
            <w:pPr>
              <w:jc w:val="center"/>
            </w:pPr>
            <w:r w:rsidRPr="00F95C52">
              <w:t>236 – 280 (3)</w:t>
            </w:r>
          </w:p>
        </w:tc>
        <w:tc>
          <w:tcPr>
            <w:tcW w:w="1721" w:type="dxa"/>
            <w:gridSpan w:val="3"/>
            <w:vAlign w:val="center"/>
          </w:tcPr>
          <w:p w14:paraId="31C53836" w14:textId="77777777" w:rsidR="006B28A0" w:rsidRDefault="006B28A0" w:rsidP="00DD1B99">
            <w:pPr>
              <w:jc w:val="center"/>
            </w:pPr>
            <w:r w:rsidRPr="00F95C52">
              <w:t>--</w:t>
            </w:r>
          </w:p>
        </w:tc>
      </w:tr>
      <w:tr w:rsidR="006B28A0" w:rsidRPr="00F95C52" w14:paraId="50FF4BF0" w14:textId="77777777" w:rsidTr="00BA699F">
        <w:trPr>
          <w:gridAfter w:val="2"/>
          <w:wAfter w:w="344" w:type="dxa"/>
          <w:trHeight w:val="720"/>
        </w:trPr>
        <w:tc>
          <w:tcPr>
            <w:tcW w:w="1349" w:type="dxa"/>
          </w:tcPr>
          <w:p w14:paraId="2E68B95C" w14:textId="77777777" w:rsidR="006B28A0" w:rsidRPr="00F95C52" w:rsidRDefault="006B28A0" w:rsidP="00DD1B99">
            <w:pPr>
              <w:jc w:val="center"/>
            </w:pPr>
          </w:p>
        </w:tc>
        <w:tc>
          <w:tcPr>
            <w:tcW w:w="1349" w:type="dxa"/>
            <w:vAlign w:val="center"/>
          </w:tcPr>
          <w:p w14:paraId="00F37EBC" w14:textId="16E370BD" w:rsidR="006B28A0" w:rsidRDefault="006B28A0" w:rsidP="00DD1B99">
            <w:pPr>
              <w:jc w:val="center"/>
            </w:pPr>
            <w:r w:rsidRPr="00F95C52">
              <w:t>Central</w:t>
            </w:r>
          </w:p>
        </w:tc>
        <w:tc>
          <w:tcPr>
            <w:tcW w:w="1790" w:type="dxa"/>
            <w:gridSpan w:val="2"/>
            <w:vAlign w:val="center"/>
          </w:tcPr>
          <w:p w14:paraId="1851AD91" w14:textId="77777777" w:rsidR="006B28A0" w:rsidRDefault="006B28A0" w:rsidP="00DD1B99">
            <w:pPr>
              <w:jc w:val="center"/>
            </w:pPr>
            <w:r>
              <w:t>--</w:t>
            </w:r>
          </w:p>
        </w:tc>
        <w:tc>
          <w:tcPr>
            <w:tcW w:w="1800" w:type="dxa"/>
            <w:vAlign w:val="center"/>
          </w:tcPr>
          <w:p w14:paraId="107C6128" w14:textId="77777777" w:rsidR="006B28A0" w:rsidRDefault="006B28A0" w:rsidP="00DD1B99">
            <w:pPr>
              <w:jc w:val="center"/>
            </w:pPr>
            <w:r w:rsidRPr="00F95C52">
              <w:t>81 – 245 (15)</w:t>
            </w:r>
          </w:p>
        </w:tc>
        <w:tc>
          <w:tcPr>
            <w:tcW w:w="1811" w:type="dxa"/>
            <w:gridSpan w:val="2"/>
            <w:vAlign w:val="center"/>
          </w:tcPr>
          <w:p w14:paraId="0EA7F378" w14:textId="77777777" w:rsidR="006B28A0" w:rsidRDefault="006B28A0" w:rsidP="00DD1B99">
            <w:pPr>
              <w:jc w:val="center"/>
            </w:pPr>
            <w:r w:rsidRPr="00F95C52">
              <w:t>106 – 332 (27)</w:t>
            </w:r>
          </w:p>
        </w:tc>
        <w:tc>
          <w:tcPr>
            <w:tcW w:w="1721" w:type="dxa"/>
            <w:gridSpan w:val="3"/>
            <w:vAlign w:val="center"/>
          </w:tcPr>
          <w:p w14:paraId="5C33F9B4" w14:textId="77777777" w:rsidR="006B28A0" w:rsidRDefault="006B28A0" w:rsidP="00DD1B99">
            <w:pPr>
              <w:jc w:val="center"/>
            </w:pPr>
            <w:r w:rsidRPr="00F95C52">
              <w:t>121 – 275 (15)</w:t>
            </w:r>
          </w:p>
        </w:tc>
      </w:tr>
      <w:tr w:rsidR="006B28A0" w:rsidRPr="00F95C52" w14:paraId="7E1A9F4E" w14:textId="77777777" w:rsidTr="00BA699F">
        <w:trPr>
          <w:gridAfter w:val="2"/>
          <w:wAfter w:w="344" w:type="dxa"/>
          <w:trHeight w:val="720"/>
        </w:trPr>
        <w:tc>
          <w:tcPr>
            <w:tcW w:w="1349" w:type="dxa"/>
            <w:tcBorders>
              <w:bottom w:val="single" w:sz="4" w:space="0" w:color="auto"/>
            </w:tcBorders>
          </w:tcPr>
          <w:p w14:paraId="2D742EA7" w14:textId="77777777" w:rsidR="006B28A0" w:rsidRPr="00F95C52" w:rsidRDefault="006B28A0" w:rsidP="00DD1B99">
            <w:pPr>
              <w:jc w:val="center"/>
            </w:pPr>
          </w:p>
        </w:tc>
        <w:tc>
          <w:tcPr>
            <w:tcW w:w="1349" w:type="dxa"/>
            <w:tcBorders>
              <w:bottom w:val="single" w:sz="4" w:space="0" w:color="auto"/>
            </w:tcBorders>
            <w:vAlign w:val="center"/>
          </w:tcPr>
          <w:p w14:paraId="6D111ABD" w14:textId="029BC8D4" w:rsidR="006B28A0" w:rsidRDefault="006B28A0" w:rsidP="00DD1B99">
            <w:pPr>
              <w:jc w:val="center"/>
            </w:pPr>
            <w:r w:rsidRPr="00F95C52">
              <w:t>South</w:t>
            </w:r>
          </w:p>
        </w:tc>
        <w:tc>
          <w:tcPr>
            <w:tcW w:w="1790" w:type="dxa"/>
            <w:gridSpan w:val="2"/>
            <w:tcBorders>
              <w:bottom w:val="single" w:sz="4" w:space="0" w:color="auto"/>
            </w:tcBorders>
            <w:vAlign w:val="center"/>
          </w:tcPr>
          <w:p w14:paraId="443BBBB9" w14:textId="77777777" w:rsidR="006B28A0" w:rsidRPr="00F95C52" w:rsidRDefault="006B28A0" w:rsidP="00DD1B99">
            <w:pPr>
              <w:jc w:val="center"/>
            </w:pPr>
            <w:r>
              <w:t>--</w:t>
            </w:r>
          </w:p>
        </w:tc>
        <w:tc>
          <w:tcPr>
            <w:tcW w:w="1800" w:type="dxa"/>
            <w:tcBorders>
              <w:bottom w:val="single" w:sz="4" w:space="0" w:color="auto"/>
            </w:tcBorders>
            <w:vAlign w:val="center"/>
          </w:tcPr>
          <w:p w14:paraId="429D73CF" w14:textId="77777777" w:rsidR="006B28A0" w:rsidRPr="00F95C52" w:rsidRDefault="006B28A0" w:rsidP="00DD1B99">
            <w:pPr>
              <w:jc w:val="center"/>
            </w:pPr>
            <w:r w:rsidRPr="00F95C52">
              <w:t>95 – 237 (10)</w:t>
            </w:r>
          </w:p>
        </w:tc>
        <w:tc>
          <w:tcPr>
            <w:tcW w:w="1811" w:type="dxa"/>
            <w:gridSpan w:val="2"/>
            <w:tcBorders>
              <w:bottom w:val="single" w:sz="4" w:space="0" w:color="auto"/>
            </w:tcBorders>
            <w:vAlign w:val="center"/>
          </w:tcPr>
          <w:p w14:paraId="2D70B09B" w14:textId="77777777" w:rsidR="006B28A0" w:rsidRPr="00F95C52" w:rsidRDefault="006B28A0" w:rsidP="00DD1B99">
            <w:pPr>
              <w:jc w:val="center"/>
            </w:pPr>
            <w:r w:rsidRPr="00F95C52">
              <w:t>104 – 287 (15)</w:t>
            </w:r>
          </w:p>
        </w:tc>
        <w:tc>
          <w:tcPr>
            <w:tcW w:w="1721" w:type="dxa"/>
            <w:gridSpan w:val="3"/>
            <w:tcBorders>
              <w:bottom w:val="single" w:sz="4" w:space="0" w:color="auto"/>
            </w:tcBorders>
            <w:vAlign w:val="center"/>
          </w:tcPr>
          <w:p w14:paraId="5733ED12" w14:textId="77777777" w:rsidR="006B28A0" w:rsidRDefault="006B28A0" w:rsidP="00DD1B99">
            <w:pPr>
              <w:jc w:val="center"/>
            </w:pPr>
            <w:r w:rsidRPr="00F95C52">
              <w:t>--</w:t>
            </w:r>
          </w:p>
        </w:tc>
      </w:tr>
    </w:tbl>
    <w:p w14:paraId="43A70547" w14:textId="77777777" w:rsidR="007231F1" w:rsidRDefault="007231F1" w:rsidP="007231F1"/>
    <w:p w14:paraId="79824437" w14:textId="77777777" w:rsidR="007231F1" w:rsidRDefault="007231F1" w:rsidP="007231F1">
      <w:r>
        <w:br w:type="page"/>
      </w:r>
    </w:p>
    <w:p w14:paraId="458110CA" w14:textId="523585CF" w:rsidR="00D94C22" w:rsidRPr="00D94C22" w:rsidRDefault="00D94C22" w:rsidP="00D94C22">
      <w:pPr>
        <w:spacing w:line="480" w:lineRule="auto"/>
        <w:rPr>
          <w:ins w:id="589" w:author="Ellen Marsden" w:date="2019-11-05T19:38:00Z"/>
        </w:rPr>
      </w:pPr>
      <w:r>
        <w:rPr>
          <w:b/>
        </w:rPr>
        <w:lastRenderedPageBreak/>
        <w:t xml:space="preserve">Figure 1: </w:t>
      </w:r>
      <w:r w:rsidRPr="008B79C0">
        <w:rPr>
          <w:bCs/>
        </w:rPr>
        <w:t>Lake</w:t>
      </w:r>
      <w:r>
        <w:t xml:space="preserve"> Champlain, showing</w:t>
      </w:r>
      <w:r w:rsidRPr="008B79C0">
        <w:rPr>
          <w:bCs/>
        </w:rPr>
        <w:t xml:space="preserve"> </w:t>
      </w:r>
      <w:r>
        <w:rPr>
          <w:bCs/>
        </w:rPr>
        <w:t>s</w:t>
      </w:r>
      <w:r w:rsidRPr="00B74334">
        <w:rPr>
          <w:bCs/>
        </w:rPr>
        <w:t>ampling sites in</w:t>
      </w:r>
      <w:r>
        <w:rPr>
          <w:b/>
        </w:rPr>
        <w:t xml:space="preserve"> </w:t>
      </w:r>
      <w:r w:rsidRPr="008B79C0">
        <w:rPr>
          <w:bCs/>
        </w:rPr>
        <w:t xml:space="preserve">the Main Lake </w:t>
      </w:r>
      <w:r>
        <w:rPr>
          <w:bCs/>
        </w:rPr>
        <w:t xml:space="preserve">and </w:t>
      </w:r>
      <w:r>
        <w:t>two major known lake trout spawning sites at Gordon Landing and Burlington Bay.</w:t>
      </w:r>
    </w:p>
    <w:p w14:paraId="2BC78C43" w14:textId="77777777" w:rsidR="00D94C22" w:rsidRDefault="00D94C22">
      <w:pPr>
        <w:rPr>
          <w:ins w:id="590" w:author="Ellen Marsden" w:date="2019-11-05T19:38:00Z"/>
        </w:rPr>
      </w:pPr>
      <w:ins w:id="591" w:author="Ellen Marsden" w:date="2019-11-05T19:38:00Z">
        <w:r>
          <w:br w:type="page"/>
        </w:r>
      </w:ins>
    </w:p>
    <w:p w14:paraId="06ADEECE" w14:textId="77777777" w:rsidR="00D94C22" w:rsidRPr="007F2515" w:rsidRDefault="00D94C22" w:rsidP="00D94C22">
      <w:pPr>
        <w:spacing w:line="480" w:lineRule="auto"/>
      </w:pPr>
    </w:p>
    <w:p w14:paraId="176CD701" w14:textId="77777777" w:rsidR="00D94C22" w:rsidRDefault="00D94C22">
      <w:pPr>
        <w:rPr>
          <w:ins w:id="592" w:author="Ellen Marsden" w:date="2019-11-05T13:09:00Z"/>
          <w:b/>
        </w:rPr>
      </w:pPr>
    </w:p>
    <w:p w14:paraId="04257D90" w14:textId="6BDDA1F1" w:rsidR="002731F1" w:rsidRDefault="000E78C2" w:rsidP="002769CC">
      <w:pPr>
        <w:rPr>
          <w:ins w:id="593" w:author="Ellen Marsden" w:date="2019-11-05T19:47:00Z"/>
        </w:rPr>
      </w:pPr>
      <w:ins w:id="594" w:author="Taylor Stewart" w:date="2019-11-16T10:47:00Z">
        <w:r>
          <w:rPr>
            <w:noProof/>
          </w:rPr>
          <w:drawing>
            <wp:inline distT="0" distB="0" distL="0" distR="0" wp14:anchorId="309A86E6" wp14:editId="1DB9D76C">
              <wp:extent cx="5943600" cy="3467100"/>
              <wp:effectExtent l="0" t="0" r="0" b="0"/>
              <wp:docPr id="13" name="Picture 1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orrentino_et_al_Fig2_LowRes.tiff"/>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467100"/>
                      </a:xfrm>
                      <a:prstGeom prst="rect">
                        <a:avLst/>
                      </a:prstGeom>
                    </pic:spPr>
                  </pic:pic>
                </a:graphicData>
              </a:graphic>
            </wp:inline>
          </w:drawing>
        </w:r>
      </w:ins>
    </w:p>
    <w:p w14:paraId="17EC9D0C" w14:textId="6B519B31" w:rsidR="00F932E1" w:rsidRDefault="00F932E1" w:rsidP="002769CC">
      <w:pPr>
        <w:rPr>
          <w:ins w:id="595" w:author="Ellen Marsden" w:date="2019-11-05T19:47:00Z"/>
        </w:rPr>
      </w:pPr>
    </w:p>
    <w:p w14:paraId="19EC5230" w14:textId="01AA75AD" w:rsidR="00504AAC" w:rsidRDefault="00F932E1" w:rsidP="00504AAC">
      <w:pPr>
        <w:spacing w:line="480" w:lineRule="auto"/>
        <w:rPr>
          <w:ins w:id="596" w:author="Taylor Stewart" w:date="2019-11-15T09:02:00Z"/>
        </w:rPr>
      </w:pPr>
      <w:ins w:id="597" w:author="Ellen Marsden" w:date="2019-11-05T19:47:00Z">
        <w:r>
          <w:rPr>
            <w:b/>
          </w:rPr>
          <w:t xml:space="preserve">Figure </w:t>
        </w:r>
      </w:ins>
      <w:ins w:id="598" w:author="Taylor Stewart" w:date="2019-11-13T13:45:00Z">
        <w:r w:rsidR="00AF1721">
          <w:rPr>
            <w:b/>
          </w:rPr>
          <w:t>2</w:t>
        </w:r>
      </w:ins>
      <w:ins w:id="599" w:author="Ellen Marsden" w:date="2019-11-05T19:47:00Z">
        <w:del w:id="600" w:author="Taylor Stewart" w:date="2019-11-13T13:45:00Z">
          <w:r w:rsidDel="00AF1721">
            <w:rPr>
              <w:b/>
            </w:rPr>
            <w:delText>3</w:delText>
          </w:r>
        </w:del>
        <w:r>
          <w:rPr>
            <w:b/>
          </w:rPr>
          <w:t xml:space="preserve">: </w:t>
        </w:r>
        <w:r>
          <w:t xml:space="preserve">Seasonal comparison of mean percent total lipid content of the dry weight of </w:t>
        </w:r>
      </w:ins>
      <w:ins w:id="601" w:author="Taylor Stewart" w:date="2019-11-16T08:58:00Z">
        <w:r w:rsidR="00042DE6">
          <w:t xml:space="preserve">wild and stocked </w:t>
        </w:r>
      </w:ins>
      <w:ins w:id="602" w:author="Ellen Marsden" w:date="2019-11-05T19:47:00Z">
        <w:r>
          <w:t xml:space="preserve">juvenile lake trout ages 0-3 in Lake Champlain captured between 8 June and 29 September 2019. The </w:t>
        </w:r>
      </w:ins>
      <w:ins w:id="603" w:author="Ellen Marsden" w:date="2019-11-05T19:49:00Z">
        <w:r>
          <w:t xml:space="preserve">colors denote </w:t>
        </w:r>
      </w:ins>
      <w:ins w:id="604" w:author="Ellen Marsden" w:date="2019-11-05T19:47:00Z">
        <w:r>
          <w:t xml:space="preserve">seasons in which lake trout were captured: </w:t>
        </w:r>
      </w:ins>
      <w:ins w:id="605" w:author="Ellen Marsden" w:date="2019-11-05T19:49:00Z">
        <w:r>
          <w:t>spring (</w:t>
        </w:r>
      </w:ins>
      <w:ins w:id="606" w:author="Ellen Marsden" w:date="2019-11-05T19:47:00Z">
        <w:r>
          <w:t>June</w:t>
        </w:r>
      </w:ins>
      <w:ins w:id="607" w:author="Ellen Marsden" w:date="2019-11-05T19:49:00Z">
        <w:r>
          <w:t>)</w:t>
        </w:r>
      </w:ins>
      <w:ins w:id="608" w:author="Ellen Marsden" w:date="2019-11-05T19:47:00Z">
        <w:r>
          <w:t xml:space="preserve">, </w:t>
        </w:r>
      </w:ins>
      <w:ins w:id="609" w:author="Ellen Marsden" w:date="2019-11-05T19:49:00Z">
        <w:r>
          <w:t>summer (</w:t>
        </w:r>
      </w:ins>
      <w:ins w:id="610" w:author="Ellen Marsden" w:date="2019-11-05T19:47:00Z">
        <w:r>
          <w:t xml:space="preserve">July – August), </w:t>
        </w:r>
      </w:ins>
      <w:ins w:id="611" w:author="Ellen Marsden" w:date="2019-11-05T19:49:00Z">
        <w:r>
          <w:t>and autumn (</w:t>
        </w:r>
      </w:ins>
      <w:ins w:id="612" w:author="Ellen Marsden" w:date="2019-11-05T19:47:00Z">
        <w:r>
          <w:t>September</w:t>
        </w:r>
      </w:ins>
      <w:ins w:id="613" w:author="Ellen Marsden" w:date="2019-11-05T19:50:00Z">
        <w:r>
          <w:t>). Numbers on the graph indicate age of each fish</w:t>
        </w:r>
      </w:ins>
      <w:ins w:id="614" w:author="Ellen Marsden" w:date="2019-11-05T19:48:00Z">
        <w:r>
          <w:t>;</w:t>
        </w:r>
      </w:ins>
      <w:ins w:id="615" w:author="Ellen Marsden" w:date="2019-11-05T19:50:00Z">
        <w:r>
          <w:t xml:space="preserve"> age-0 stocked fish were </w:t>
        </w:r>
        <w:r w:rsidR="00D92745">
          <w:t>collected in</w:t>
        </w:r>
      </w:ins>
      <w:ins w:id="616" w:author="Ellen Marsden" w:date="2019-11-05T19:48:00Z">
        <w:r>
          <w:t xml:space="preserve"> </w:t>
        </w:r>
      </w:ins>
      <w:ins w:id="617" w:author="Ellen Marsden" w:date="2019-11-05T19:47:00Z">
        <w:r>
          <w:t>November from the Ed Weed Fish Culture Station</w:t>
        </w:r>
      </w:ins>
      <w:ins w:id="618" w:author="Ellen Marsden" w:date="2019-11-05T19:51:00Z">
        <w:r w:rsidR="00D92745">
          <w:t xml:space="preserve"> just prior to stocking</w:t>
        </w:r>
      </w:ins>
      <w:ins w:id="619" w:author="Ellen Marsden" w:date="2019-11-05T19:52:00Z">
        <w:r w:rsidR="00D92745">
          <w:t xml:space="preserve"> (</w:t>
        </w:r>
      </w:ins>
      <w:ins w:id="620" w:author="Ellen Marsden" w:date="2019-11-05T19:47:00Z">
        <w:r>
          <w:t xml:space="preserve">pre-winter). </w:t>
        </w:r>
      </w:ins>
    </w:p>
    <w:p w14:paraId="7B094736" w14:textId="77777777" w:rsidR="00504AAC" w:rsidRDefault="00504AAC">
      <w:pPr>
        <w:rPr>
          <w:ins w:id="621" w:author="Taylor Stewart" w:date="2019-11-15T09:02:00Z"/>
        </w:rPr>
      </w:pPr>
      <w:ins w:id="622" w:author="Taylor Stewart" w:date="2019-11-15T09:02:00Z">
        <w:r>
          <w:br w:type="page"/>
        </w:r>
      </w:ins>
    </w:p>
    <w:p w14:paraId="24B16323" w14:textId="23B9BB74" w:rsidR="00AF1721" w:rsidRDefault="008372D6" w:rsidP="008372D6">
      <w:pPr>
        <w:spacing w:line="480" w:lineRule="auto"/>
        <w:jc w:val="center"/>
      </w:pPr>
      <w:ins w:id="623" w:author="Taylor Stewart" w:date="2019-11-16T09:12:00Z">
        <w:r>
          <w:rPr>
            <w:noProof/>
          </w:rPr>
          <w:lastRenderedPageBreak/>
          <w:drawing>
            <wp:inline distT="0" distB="0" distL="0" distR="0" wp14:anchorId="2759110E" wp14:editId="7A8C1A69">
              <wp:extent cx="5943600" cy="3467100"/>
              <wp:effectExtent l="0" t="0" r="0" b="0"/>
              <wp:docPr id="12" name="Picture 1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orrentino_et_al_Fig3_source_LowRes.tiff"/>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467100"/>
                      </a:xfrm>
                      <a:prstGeom prst="rect">
                        <a:avLst/>
                      </a:prstGeom>
                    </pic:spPr>
                  </pic:pic>
                </a:graphicData>
              </a:graphic>
            </wp:inline>
          </w:drawing>
        </w:r>
      </w:ins>
    </w:p>
    <w:p w14:paraId="443509EF" w14:textId="424EA9E5" w:rsidR="00AF1721" w:rsidRDefault="00AF1721" w:rsidP="00AF1721">
      <w:pPr>
        <w:spacing w:line="360" w:lineRule="auto"/>
      </w:pPr>
      <w:r w:rsidRPr="00426A75">
        <w:rPr>
          <w:b/>
        </w:rPr>
        <w:t xml:space="preserve">Figure </w:t>
      </w:r>
      <w:ins w:id="624" w:author="Taylor Stewart" w:date="2019-11-16T08:59:00Z">
        <w:r w:rsidR="00042DE6">
          <w:rPr>
            <w:b/>
          </w:rPr>
          <w:t>3</w:t>
        </w:r>
      </w:ins>
      <w:del w:id="625" w:author="Taylor Stewart" w:date="2019-11-13T13:46:00Z">
        <w:r w:rsidRPr="00426A75" w:rsidDel="00AF1721">
          <w:rPr>
            <w:b/>
          </w:rPr>
          <w:delText>2</w:delText>
        </w:r>
      </w:del>
      <w:r w:rsidRPr="00426A75">
        <w:rPr>
          <w:b/>
        </w:rPr>
        <w:t xml:space="preserve">: </w:t>
      </w:r>
      <w:r w:rsidRPr="00426A75">
        <w:t>S</w:t>
      </w:r>
      <w:r>
        <w:t>easonal and s</w:t>
      </w:r>
      <w:r w:rsidRPr="00426A75">
        <w:t>patial</w:t>
      </w:r>
      <w:r>
        <w:t xml:space="preserve"> comparison of mean percent total lipid content of the dry weight of </w:t>
      </w:r>
      <w:r w:rsidRPr="000E78C2">
        <w:t>wild and stocked</w:t>
      </w:r>
      <w:r>
        <w:t xml:space="preserve"> juvenile lake trout ages 1-3 in Lake Champlain captured between 8 June and 29 September 2019. Error bars show standard error. North, central, and south refer to the sampling regions in the Main Lake basin. The seasons refer to the month in which lake trout were captured: June (spring), July – August (summer), and September (autumn).</w:t>
      </w:r>
    </w:p>
    <w:p w14:paraId="54D6044E" w14:textId="768068C1" w:rsidR="00B42729" w:rsidRPr="00185D30" w:rsidRDefault="00B42729" w:rsidP="00426A75"/>
    <w:sectPr w:rsidR="00B42729" w:rsidRPr="00185D30" w:rsidSect="00185D30">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91" w:author="Ellen Marsden" w:date="2019-10-10T15:46:00Z" w:initials="JEM">
    <w:p w14:paraId="25CA795B" w14:textId="41506B7D" w:rsidR="00F1559D" w:rsidRDefault="00F1559D">
      <w:pPr>
        <w:pStyle w:val="CommentText"/>
      </w:pPr>
      <w:r>
        <w:rPr>
          <w:rStyle w:val="CommentReference"/>
        </w:rPr>
        <w:annotationRef/>
      </w:r>
      <w:r>
        <w:t xml:space="preserve">Well, there are estimates of two of the species in a couple of areas of the Main </w:t>
      </w:r>
      <w:proofErr w:type="gramStart"/>
      <w:r>
        <w:t>Lake</w:t>
      </w:r>
      <w:proofErr w:type="gramEnd"/>
      <w:r>
        <w:t xml:space="preserve"> but the data are not all analyzed – can we leave the statement as it stands?</w:t>
      </w:r>
    </w:p>
  </w:comment>
  <w:comment w:id="374" w:author="Taylor Stewart" w:date="2019-11-16T09:58:00Z" w:initials="TS">
    <w:p w14:paraId="20F8DAE9" w14:textId="79D508F8" w:rsidR="00803274" w:rsidRDefault="00803274">
      <w:pPr>
        <w:pStyle w:val="CommentText"/>
      </w:pPr>
      <w:r>
        <w:rPr>
          <w:rStyle w:val="CommentReference"/>
        </w:rPr>
        <w:annotationRef/>
      </w:r>
      <w:r>
        <w:t>This gets complicated with the age-length difference between stocked and wild fish. Need to think more. Feel free to weigh in.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25CA795B" w15:done="0"/>
  <w15:commentEx w15:paraId="20F8DAE9"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25CA795B" w16cid:durableId="2149D0CF"/>
  <w16cid:commentId w16cid:paraId="20F8DAE9" w16cid:durableId="217A46C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E01307A" w14:textId="77777777" w:rsidR="00BC6720" w:rsidRDefault="00BC6720" w:rsidP="00416E8C">
      <w:r>
        <w:separator/>
      </w:r>
    </w:p>
  </w:endnote>
  <w:endnote w:type="continuationSeparator" w:id="0">
    <w:p w14:paraId="415D3CA1" w14:textId="77777777" w:rsidR="00BC6720" w:rsidRDefault="00BC6720" w:rsidP="00416E8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webkit-standard">
    <w:altName w:val="Times New Roman"/>
    <w:panose1 w:val="020B0604020202020204"/>
    <w:charset w:val="00"/>
    <w:family w:val="roman"/>
    <w:notTrueType/>
    <w:pitch w:val="default"/>
  </w:font>
  <w:font w:name="DengXian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417096149"/>
      <w:docPartObj>
        <w:docPartGallery w:val="Page Numbers (Bottom of Page)"/>
        <w:docPartUnique/>
      </w:docPartObj>
    </w:sdtPr>
    <w:sdtEndPr>
      <w:rPr>
        <w:rStyle w:val="PageNumber"/>
      </w:rPr>
    </w:sdtEndPr>
    <w:sdtContent>
      <w:p w14:paraId="7D0DF54B" w14:textId="77777777" w:rsidR="00F1559D" w:rsidRDefault="00F1559D" w:rsidP="00633D8D">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B88366F" w14:textId="77777777" w:rsidR="00F1559D" w:rsidRDefault="00F1559D" w:rsidP="00083B6F">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319798099"/>
      <w:docPartObj>
        <w:docPartGallery w:val="Page Numbers (Bottom of Page)"/>
        <w:docPartUnique/>
      </w:docPartObj>
    </w:sdtPr>
    <w:sdtEndPr>
      <w:rPr>
        <w:rStyle w:val="PageNumber"/>
      </w:rPr>
    </w:sdtEndPr>
    <w:sdtContent>
      <w:p w14:paraId="494739DE" w14:textId="77777777" w:rsidR="00F1559D" w:rsidRDefault="00F1559D" w:rsidP="00633D8D">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17</w:t>
        </w:r>
        <w:r>
          <w:rPr>
            <w:rStyle w:val="PageNumber"/>
          </w:rPr>
          <w:fldChar w:fldCharType="end"/>
        </w:r>
      </w:p>
    </w:sdtContent>
  </w:sdt>
  <w:p w14:paraId="4C83C626" w14:textId="77777777" w:rsidR="00F1559D" w:rsidRDefault="00F1559D" w:rsidP="00083B6F">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DCBF905" w14:textId="77777777" w:rsidR="00BC6720" w:rsidRDefault="00BC6720" w:rsidP="00416E8C">
      <w:r>
        <w:separator/>
      </w:r>
    </w:p>
  </w:footnote>
  <w:footnote w:type="continuationSeparator" w:id="0">
    <w:p w14:paraId="1F730928" w14:textId="77777777" w:rsidR="00BC6720" w:rsidRDefault="00BC6720" w:rsidP="00416E8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732226460"/>
      <w:docPartObj>
        <w:docPartGallery w:val="Page Numbers (Top of Page)"/>
        <w:docPartUnique/>
      </w:docPartObj>
    </w:sdtPr>
    <w:sdtEndPr>
      <w:rPr>
        <w:rStyle w:val="PageNumber"/>
      </w:rPr>
    </w:sdtEndPr>
    <w:sdtContent>
      <w:p w14:paraId="0AA5E43E" w14:textId="77777777" w:rsidR="00F1559D" w:rsidRDefault="00F1559D" w:rsidP="00906D76">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931CDA8" w14:textId="77777777" w:rsidR="00F1559D" w:rsidRDefault="00F1559D" w:rsidP="00416E8C">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8087138" w14:textId="77777777" w:rsidR="00F1559D" w:rsidRPr="00416E8C" w:rsidRDefault="00F1559D" w:rsidP="00416E8C">
    <w:pPr>
      <w:pStyle w:val="Header"/>
      <w:ind w:right="360"/>
      <w:rPr>
        <w:rFonts w:ascii="Times New Roman" w:hAnsi="Times New Roman" w:cs="Times New Roman"/>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24702F4"/>
    <w:multiLevelType w:val="hybridMultilevel"/>
    <w:tmpl w:val="E5D4762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44263934"/>
    <w:multiLevelType w:val="hybridMultilevel"/>
    <w:tmpl w:val="80C2378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507A20F0"/>
    <w:multiLevelType w:val="hybridMultilevel"/>
    <w:tmpl w:val="BE6CC0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1D05D0B"/>
    <w:multiLevelType w:val="hybridMultilevel"/>
    <w:tmpl w:val="6E3C8DE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611832BB"/>
    <w:multiLevelType w:val="hybridMultilevel"/>
    <w:tmpl w:val="F37A106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2"/>
  </w:num>
  <w:num w:numId="2">
    <w:abstractNumId w:val="0"/>
  </w:num>
  <w:num w:numId="3">
    <w:abstractNumId w:val="3"/>
  </w:num>
  <w:num w:numId="4">
    <w:abstractNumId w:val="1"/>
  </w:num>
  <w:num w:numId="5">
    <w:abstractNumId w:val="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Ellen Marsden">
    <w15:presenceInfo w15:providerId="None" w15:userId="Ellen Marsden"/>
  </w15:person>
  <w15:person w15:author="Taylor Stewart">
    <w15:presenceInfo w15:providerId="AD" w15:userId="S::tstewar1@uvm.edu::a23ef66b-aa0a-48cb-bfb7-b5d061cffda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4"/>
  <w:proofState w:spelling="clean" w:grammar="clean"/>
  <w:trackRevisions/>
  <w:defaultTabStop w:val="720"/>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16E8C"/>
    <w:rsid w:val="0000004C"/>
    <w:rsid w:val="00001EEA"/>
    <w:rsid w:val="000050A9"/>
    <w:rsid w:val="00016651"/>
    <w:rsid w:val="0002051D"/>
    <w:rsid w:val="00021DE7"/>
    <w:rsid w:val="000225A1"/>
    <w:rsid w:val="00026953"/>
    <w:rsid w:val="000270BE"/>
    <w:rsid w:val="00030D74"/>
    <w:rsid w:val="00031950"/>
    <w:rsid w:val="00042DE6"/>
    <w:rsid w:val="0004398D"/>
    <w:rsid w:val="0004739D"/>
    <w:rsid w:val="000500F4"/>
    <w:rsid w:val="00056BA7"/>
    <w:rsid w:val="000627D9"/>
    <w:rsid w:val="00063771"/>
    <w:rsid w:val="00064E45"/>
    <w:rsid w:val="00071F46"/>
    <w:rsid w:val="000733BC"/>
    <w:rsid w:val="00080776"/>
    <w:rsid w:val="00083B6F"/>
    <w:rsid w:val="00086353"/>
    <w:rsid w:val="00091A9F"/>
    <w:rsid w:val="00093285"/>
    <w:rsid w:val="000950F9"/>
    <w:rsid w:val="000955B9"/>
    <w:rsid w:val="000A2F99"/>
    <w:rsid w:val="000A4B35"/>
    <w:rsid w:val="000A79FA"/>
    <w:rsid w:val="000B187C"/>
    <w:rsid w:val="000B2AED"/>
    <w:rsid w:val="000B2B09"/>
    <w:rsid w:val="000B4FA7"/>
    <w:rsid w:val="000B6CAD"/>
    <w:rsid w:val="000C4C0E"/>
    <w:rsid w:val="000C64BA"/>
    <w:rsid w:val="000D42FA"/>
    <w:rsid w:val="000D65AA"/>
    <w:rsid w:val="000D6A3B"/>
    <w:rsid w:val="000E02B0"/>
    <w:rsid w:val="000E32D6"/>
    <w:rsid w:val="000E44B3"/>
    <w:rsid w:val="000E77A7"/>
    <w:rsid w:val="000E78C2"/>
    <w:rsid w:val="000F0D24"/>
    <w:rsid w:val="000F7866"/>
    <w:rsid w:val="000F7AE3"/>
    <w:rsid w:val="0010178A"/>
    <w:rsid w:val="00104C2B"/>
    <w:rsid w:val="001052FE"/>
    <w:rsid w:val="001127C9"/>
    <w:rsid w:val="00112C07"/>
    <w:rsid w:val="001242C6"/>
    <w:rsid w:val="00124AE0"/>
    <w:rsid w:val="001277E3"/>
    <w:rsid w:val="00135C3E"/>
    <w:rsid w:val="00142EF2"/>
    <w:rsid w:val="0015159D"/>
    <w:rsid w:val="00174DFA"/>
    <w:rsid w:val="0017534D"/>
    <w:rsid w:val="00177C60"/>
    <w:rsid w:val="00182A07"/>
    <w:rsid w:val="00185D30"/>
    <w:rsid w:val="001906A9"/>
    <w:rsid w:val="0019090A"/>
    <w:rsid w:val="00193B31"/>
    <w:rsid w:val="001A2BB1"/>
    <w:rsid w:val="001A33C6"/>
    <w:rsid w:val="001A48C9"/>
    <w:rsid w:val="001A5D0E"/>
    <w:rsid w:val="001B21E3"/>
    <w:rsid w:val="001B3C11"/>
    <w:rsid w:val="001B70FA"/>
    <w:rsid w:val="001C1C2B"/>
    <w:rsid w:val="001C5EC1"/>
    <w:rsid w:val="001C7199"/>
    <w:rsid w:val="001F1ABE"/>
    <w:rsid w:val="001F258E"/>
    <w:rsid w:val="001F2A59"/>
    <w:rsid w:val="001F402B"/>
    <w:rsid w:val="002019A4"/>
    <w:rsid w:val="00203B64"/>
    <w:rsid w:val="00210837"/>
    <w:rsid w:val="00215FC1"/>
    <w:rsid w:val="00230AB0"/>
    <w:rsid w:val="00230FEF"/>
    <w:rsid w:val="0023206D"/>
    <w:rsid w:val="002341CA"/>
    <w:rsid w:val="002365D2"/>
    <w:rsid w:val="00236DEF"/>
    <w:rsid w:val="00241228"/>
    <w:rsid w:val="00243A55"/>
    <w:rsid w:val="00245C5A"/>
    <w:rsid w:val="00246091"/>
    <w:rsid w:val="00250BF1"/>
    <w:rsid w:val="00250D42"/>
    <w:rsid w:val="002560CF"/>
    <w:rsid w:val="00261E8B"/>
    <w:rsid w:val="00264F79"/>
    <w:rsid w:val="002731F1"/>
    <w:rsid w:val="00275D9C"/>
    <w:rsid w:val="002769CC"/>
    <w:rsid w:val="00276CA2"/>
    <w:rsid w:val="00277993"/>
    <w:rsid w:val="00282F35"/>
    <w:rsid w:val="00292F87"/>
    <w:rsid w:val="002943FA"/>
    <w:rsid w:val="0029799B"/>
    <w:rsid w:val="002A1335"/>
    <w:rsid w:val="002A1B77"/>
    <w:rsid w:val="002A5796"/>
    <w:rsid w:val="002B09D0"/>
    <w:rsid w:val="002B6F33"/>
    <w:rsid w:val="002B7D5A"/>
    <w:rsid w:val="002C03D0"/>
    <w:rsid w:val="002C2286"/>
    <w:rsid w:val="002C28AE"/>
    <w:rsid w:val="002C56E7"/>
    <w:rsid w:val="002D2B4B"/>
    <w:rsid w:val="002D7072"/>
    <w:rsid w:val="002E07B8"/>
    <w:rsid w:val="002E20D6"/>
    <w:rsid w:val="002E68D3"/>
    <w:rsid w:val="002F4BFD"/>
    <w:rsid w:val="00302437"/>
    <w:rsid w:val="003050CD"/>
    <w:rsid w:val="00306D2A"/>
    <w:rsid w:val="00307052"/>
    <w:rsid w:val="00314A90"/>
    <w:rsid w:val="00315A36"/>
    <w:rsid w:val="00320768"/>
    <w:rsid w:val="00321E0C"/>
    <w:rsid w:val="0033258D"/>
    <w:rsid w:val="00336F59"/>
    <w:rsid w:val="00344257"/>
    <w:rsid w:val="003465CB"/>
    <w:rsid w:val="00354206"/>
    <w:rsid w:val="00356ACA"/>
    <w:rsid w:val="003570EC"/>
    <w:rsid w:val="003679BE"/>
    <w:rsid w:val="00371819"/>
    <w:rsid w:val="00371FE5"/>
    <w:rsid w:val="003745E2"/>
    <w:rsid w:val="00376366"/>
    <w:rsid w:val="0037745B"/>
    <w:rsid w:val="003850A4"/>
    <w:rsid w:val="00385F46"/>
    <w:rsid w:val="003906BC"/>
    <w:rsid w:val="00395328"/>
    <w:rsid w:val="003A1FA4"/>
    <w:rsid w:val="003B3CEF"/>
    <w:rsid w:val="003C20D7"/>
    <w:rsid w:val="003C3B5C"/>
    <w:rsid w:val="003D23B5"/>
    <w:rsid w:val="003E169D"/>
    <w:rsid w:val="003E2318"/>
    <w:rsid w:val="003E2349"/>
    <w:rsid w:val="003E266A"/>
    <w:rsid w:val="003E50F8"/>
    <w:rsid w:val="003F0F80"/>
    <w:rsid w:val="003F14E2"/>
    <w:rsid w:val="003F3AB1"/>
    <w:rsid w:val="00400578"/>
    <w:rsid w:val="004119F2"/>
    <w:rsid w:val="004139D4"/>
    <w:rsid w:val="00416E8C"/>
    <w:rsid w:val="0041760E"/>
    <w:rsid w:val="0041796D"/>
    <w:rsid w:val="00421FE8"/>
    <w:rsid w:val="00426A75"/>
    <w:rsid w:val="0042751B"/>
    <w:rsid w:val="004323D1"/>
    <w:rsid w:val="00436EA9"/>
    <w:rsid w:val="0044369C"/>
    <w:rsid w:val="004446EF"/>
    <w:rsid w:val="004448E3"/>
    <w:rsid w:val="00457A24"/>
    <w:rsid w:val="00460E93"/>
    <w:rsid w:val="004647AA"/>
    <w:rsid w:val="00470163"/>
    <w:rsid w:val="004715DD"/>
    <w:rsid w:val="004755F3"/>
    <w:rsid w:val="00482899"/>
    <w:rsid w:val="00484C50"/>
    <w:rsid w:val="00491072"/>
    <w:rsid w:val="00495AED"/>
    <w:rsid w:val="004A2A33"/>
    <w:rsid w:val="004B2D44"/>
    <w:rsid w:val="004B73D8"/>
    <w:rsid w:val="004B7C5A"/>
    <w:rsid w:val="004C046F"/>
    <w:rsid w:val="004C26A8"/>
    <w:rsid w:val="004C6E64"/>
    <w:rsid w:val="004C72E8"/>
    <w:rsid w:val="004C77C9"/>
    <w:rsid w:val="004D29BF"/>
    <w:rsid w:val="004D3B94"/>
    <w:rsid w:val="004E08A0"/>
    <w:rsid w:val="004E1033"/>
    <w:rsid w:val="004E1B79"/>
    <w:rsid w:val="004E1F16"/>
    <w:rsid w:val="004E634F"/>
    <w:rsid w:val="004F15ED"/>
    <w:rsid w:val="004F4817"/>
    <w:rsid w:val="00504AAC"/>
    <w:rsid w:val="00506163"/>
    <w:rsid w:val="00506D47"/>
    <w:rsid w:val="005079ED"/>
    <w:rsid w:val="0051079B"/>
    <w:rsid w:val="00514C42"/>
    <w:rsid w:val="005251F3"/>
    <w:rsid w:val="00531576"/>
    <w:rsid w:val="00535B95"/>
    <w:rsid w:val="005371E0"/>
    <w:rsid w:val="005417F4"/>
    <w:rsid w:val="00541E53"/>
    <w:rsid w:val="00542B45"/>
    <w:rsid w:val="00543526"/>
    <w:rsid w:val="005506BB"/>
    <w:rsid w:val="00552E79"/>
    <w:rsid w:val="0055524B"/>
    <w:rsid w:val="00560149"/>
    <w:rsid w:val="00565CD4"/>
    <w:rsid w:val="00574C8D"/>
    <w:rsid w:val="005750AF"/>
    <w:rsid w:val="00583C09"/>
    <w:rsid w:val="0059387E"/>
    <w:rsid w:val="00595091"/>
    <w:rsid w:val="005A0B28"/>
    <w:rsid w:val="005A0BC6"/>
    <w:rsid w:val="005A2571"/>
    <w:rsid w:val="005A3AEE"/>
    <w:rsid w:val="005A42A9"/>
    <w:rsid w:val="005A5F0B"/>
    <w:rsid w:val="005A72B2"/>
    <w:rsid w:val="005B45C4"/>
    <w:rsid w:val="005B4906"/>
    <w:rsid w:val="005C07F9"/>
    <w:rsid w:val="005C0AAE"/>
    <w:rsid w:val="005C4349"/>
    <w:rsid w:val="005D47F2"/>
    <w:rsid w:val="005D6266"/>
    <w:rsid w:val="005E05D5"/>
    <w:rsid w:val="005E11E2"/>
    <w:rsid w:val="005E4B4E"/>
    <w:rsid w:val="005F1ECA"/>
    <w:rsid w:val="005F2CAC"/>
    <w:rsid w:val="0060254B"/>
    <w:rsid w:val="00615995"/>
    <w:rsid w:val="006245B2"/>
    <w:rsid w:val="00624F03"/>
    <w:rsid w:val="00627BD3"/>
    <w:rsid w:val="00633A36"/>
    <w:rsid w:val="00633D8D"/>
    <w:rsid w:val="00637BE4"/>
    <w:rsid w:val="00641C21"/>
    <w:rsid w:val="00644180"/>
    <w:rsid w:val="00650045"/>
    <w:rsid w:val="00650CA5"/>
    <w:rsid w:val="00653250"/>
    <w:rsid w:val="006552D0"/>
    <w:rsid w:val="00655D1D"/>
    <w:rsid w:val="006704DF"/>
    <w:rsid w:val="006715A4"/>
    <w:rsid w:val="006729DE"/>
    <w:rsid w:val="0067338B"/>
    <w:rsid w:val="006835E0"/>
    <w:rsid w:val="006858D5"/>
    <w:rsid w:val="00690B21"/>
    <w:rsid w:val="00694FD9"/>
    <w:rsid w:val="00695129"/>
    <w:rsid w:val="006A0707"/>
    <w:rsid w:val="006A1A19"/>
    <w:rsid w:val="006A7C76"/>
    <w:rsid w:val="006B0217"/>
    <w:rsid w:val="006B024D"/>
    <w:rsid w:val="006B28A0"/>
    <w:rsid w:val="006B64D4"/>
    <w:rsid w:val="006B678E"/>
    <w:rsid w:val="006B7DFF"/>
    <w:rsid w:val="006D04F2"/>
    <w:rsid w:val="006D0948"/>
    <w:rsid w:val="006D40D3"/>
    <w:rsid w:val="006D529F"/>
    <w:rsid w:val="006D5AFF"/>
    <w:rsid w:val="006D60A7"/>
    <w:rsid w:val="006E309F"/>
    <w:rsid w:val="006E3E12"/>
    <w:rsid w:val="00700C48"/>
    <w:rsid w:val="0070206F"/>
    <w:rsid w:val="00713003"/>
    <w:rsid w:val="00716EA1"/>
    <w:rsid w:val="00721DC9"/>
    <w:rsid w:val="007231F1"/>
    <w:rsid w:val="00725203"/>
    <w:rsid w:val="007257D2"/>
    <w:rsid w:val="00730BB4"/>
    <w:rsid w:val="007328F9"/>
    <w:rsid w:val="007328FB"/>
    <w:rsid w:val="007349A5"/>
    <w:rsid w:val="00741DF4"/>
    <w:rsid w:val="007532A1"/>
    <w:rsid w:val="00763977"/>
    <w:rsid w:val="007712A2"/>
    <w:rsid w:val="007731B6"/>
    <w:rsid w:val="007740D1"/>
    <w:rsid w:val="00774BB0"/>
    <w:rsid w:val="00782F4D"/>
    <w:rsid w:val="007A5F6F"/>
    <w:rsid w:val="007B7417"/>
    <w:rsid w:val="007C067C"/>
    <w:rsid w:val="007C22D6"/>
    <w:rsid w:val="007C25E7"/>
    <w:rsid w:val="007C5532"/>
    <w:rsid w:val="007C730B"/>
    <w:rsid w:val="007D676D"/>
    <w:rsid w:val="007E11C5"/>
    <w:rsid w:val="007E29E6"/>
    <w:rsid w:val="007E7633"/>
    <w:rsid w:val="007F030F"/>
    <w:rsid w:val="007F2515"/>
    <w:rsid w:val="007F773E"/>
    <w:rsid w:val="00803274"/>
    <w:rsid w:val="008056F6"/>
    <w:rsid w:val="0081328C"/>
    <w:rsid w:val="00813875"/>
    <w:rsid w:val="008202ED"/>
    <w:rsid w:val="00820A56"/>
    <w:rsid w:val="00824C5A"/>
    <w:rsid w:val="00831014"/>
    <w:rsid w:val="00831387"/>
    <w:rsid w:val="00832619"/>
    <w:rsid w:val="00832B84"/>
    <w:rsid w:val="00834618"/>
    <w:rsid w:val="008372D6"/>
    <w:rsid w:val="00837BED"/>
    <w:rsid w:val="00843E68"/>
    <w:rsid w:val="00845ED5"/>
    <w:rsid w:val="00855D47"/>
    <w:rsid w:val="00860540"/>
    <w:rsid w:val="0086514A"/>
    <w:rsid w:val="00867F6A"/>
    <w:rsid w:val="00872900"/>
    <w:rsid w:val="00873219"/>
    <w:rsid w:val="00873AE3"/>
    <w:rsid w:val="008765C7"/>
    <w:rsid w:val="00877BA5"/>
    <w:rsid w:val="00884144"/>
    <w:rsid w:val="00892CE1"/>
    <w:rsid w:val="00897EA7"/>
    <w:rsid w:val="00897FA5"/>
    <w:rsid w:val="008A1405"/>
    <w:rsid w:val="008A3744"/>
    <w:rsid w:val="008A3D4A"/>
    <w:rsid w:val="008A6D71"/>
    <w:rsid w:val="008A7119"/>
    <w:rsid w:val="008A7CB7"/>
    <w:rsid w:val="008B0CF0"/>
    <w:rsid w:val="008B1C42"/>
    <w:rsid w:val="008B79C0"/>
    <w:rsid w:val="008C5463"/>
    <w:rsid w:val="008C6994"/>
    <w:rsid w:val="008C6AAB"/>
    <w:rsid w:val="008D0A52"/>
    <w:rsid w:val="008D26E6"/>
    <w:rsid w:val="008D400D"/>
    <w:rsid w:val="008D61F6"/>
    <w:rsid w:val="008E2C87"/>
    <w:rsid w:val="008E33F4"/>
    <w:rsid w:val="008E67BC"/>
    <w:rsid w:val="008F33C5"/>
    <w:rsid w:val="00906D76"/>
    <w:rsid w:val="00913C7F"/>
    <w:rsid w:val="009175C1"/>
    <w:rsid w:val="00921170"/>
    <w:rsid w:val="00926DB2"/>
    <w:rsid w:val="00930299"/>
    <w:rsid w:val="009304D0"/>
    <w:rsid w:val="00931829"/>
    <w:rsid w:val="00931A53"/>
    <w:rsid w:val="009335DE"/>
    <w:rsid w:val="0093427E"/>
    <w:rsid w:val="00951C96"/>
    <w:rsid w:val="009528DB"/>
    <w:rsid w:val="00957575"/>
    <w:rsid w:val="00960607"/>
    <w:rsid w:val="00961454"/>
    <w:rsid w:val="00962577"/>
    <w:rsid w:val="009633B0"/>
    <w:rsid w:val="00964949"/>
    <w:rsid w:val="0098549B"/>
    <w:rsid w:val="00985BAC"/>
    <w:rsid w:val="00991F66"/>
    <w:rsid w:val="009A0263"/>
    <w:rsid w:val="009A28A9"/>
    <w:rsid w:val="009A5C90"/>
    <w:rsid w:val="009A742B"/>
    <w:rsid w:val="009B0243"/>
    <w:rsid w:val="009B6E3D"/>
    <w:rsid w:val="009C31C7"/>
    <w:rsid w:val="009C4150"/>
    <w:rsid w:val="009D0D58"/>
    <w:rsid w:val="009D77FD"/>
    <w:rsid w:val="009E0CF2"/>
    <w:rsid w:val="009F1887"/>
    <w:rsid w:val="009F1DC9"/>
    <w:rsid w:val="009F2E10"/>
    <w:rsid w:val="009F345C"/>
    <w:rsid w:val="009F4025"/>
    <w:rsid w:val="00A04001"/>
    <w:rsid w:val="00A1088C"/>
    <w:rsid w:val="00A12513"/>
    <w:rsid w:val="00A17F6C"/>
    <w:rsid w:val="00A351F6"/>
    <w:rsid w:val="00A36B92"/>
    <w:rsid w:val="00A428AA"/>
    <w:rsid w:val="00A441E4"/>
    <w:rsid w:val="00A505FE"/>
    <w:rsid w:val="00A621F2"/>
    <w:rsid w:val="00A632FE"/>
    <w:rsid w:val="00A642EB"/>
    <w:rsid w:val="00A64D2B"/>
    <w:rsid w:val="00A70BE8"/>
    <w:rsid w:val="00A75DED"/>
    <w:rsid w:val="00A77779"/>
    <w:rsid w:val="00A77E55"/>
    <w:rsid w:val="00A821DB"/>
    <w:rsid w:val="00A90D5B"/>
    <w:rsid w:val="00AA2004"/>
    <w:rsid w:val="00AA44E5"/>
    <w:rsid w:val="00AA44F5"/>
    <w:rsid w:val="00AA6CFB"/>
    <w:rsid w:val="00AB058F"/>
    <w:rsid w:val="00AB3F16"/>
    <w:rsid w:val="00AB3F5A"/>
    <w:rsid w:val="00AB7BEA"/>
    <w:rsid w:val="00AC00DC"/>
    <w:rsid w:val="00AC35DA"/>
    <w:rsid w:val="00AC500C"/>
    <w:rsid w:val="00AC6B32"/>
    <w:rsid w:val="00AD032E"/>
    <w:rsid w:val="00AD52FC"/>
    <w:rsid w:val="00AD53BC"/>
    <w:rsid w:val="00AD5E18"/>
    <w:rsid w:val="00AD75E7"/>
    <w:rsid w:val="00AE042B"/>
    <w:rsid w:val="00AE2CC6"/>
    <w:rsid w:val="00AF1721"/>
    <w:rsid w:val="00AF2266"/>
    <w:rsid w:val="00B03599"/>
    <w:rsid w:val="00B039CE"/>
    <w:rsid w:val="00B05C61"/>
    <w:rsid w:val="00B10B16"/>
    <w:rsid w:val="00B1117D"/>
    <w:rsid w:val="00B11596"/>
    <w:rsid w:val="00B2739D"/>
    <w:rsid w:val="00B31938"/>
    <w:rsid w:val="00B36024"/>
    <w:rsid w:val="00B36A71"/>
    <w:rsid w:val="00B37D34"/>
    <w:rsid w:val="00B4028B"/>
    <w:rsid w:val="00B41B7A"/>
    <w:rsid w:val="00B41BA3"/>
    <w:rsid w:val="00B42729"/>
    <w:rsid w:val="00B458E3"/>
    <w:rsid w:val="00B4777E"/>
    <w:rsid w:val="00B50639"/>
    <w:rsid w:val="00B53D17"/>
    <w:rsid w:val="00B5559B"/>
    <w:rsid w:val="00B702B4"/>
    <w:rsid w:val="00B74334"/>
    <w:rsid w:val="00B750E8"/>
    <w:rsid w:val="00B81706"/>
    <w:rsid w:val="00B90EA2"/>
    <w:rsid w:val="00B919CC"/>
    <w:rsid w:val="00BA0E09"/>
    <w:rsid w:val="00BA223C"/>
    <w:rsid w:val="00BA699F"/>
    <w:rsid w:val="00BB4021"/>
    <w:rsid w:val="00BB624C"/>
    <w:rsid w:val="00BB7EDE"/>
    <w:rsid w:val="00BC0DD6"/>
    <w:rsid w:val="00BC110C"/>
    <w:rsid w:val="00BC6720"/>
    <w:rsid w:val="00BD6573"/>
    <w:rsid w:val="00BE20B3"/>
    <w:rsid w:val="00BF3867"/>
    <w:rsid w:val="00BF5A29"/>
    <w:rsid w:val="00C00A9C"/>
    <w:rsid w:val="00C030C2"/>
    <w:rsid w:val="00C04AD2"/>
    <w:rsid w:val="00C076A0"/>
    <w:rsid w:val="00C11793"/>
    <w:rsid w:val="00C11966"/>
    <w:rsid w:val="00C164B2"/>
    <w:rsid w:val="00C16692"/>
    <w:rsid w:val="00C1691C"/>
    <w:rsid w:val="00C2198F"/>
    <w:rsid w:val="00C257EA"/>
    <w:rsid w:val="00C30849"/>
    <w:rsid w:val="00C320EB"/>
    <w:rsid w:val="00C40C74"/>
    <w:rsid w:val="00C47E03"/>
    <w:rsid w:val="00C47E83"/>
    <w:rsid w:val="00C53ED5"/>
    <w:rsid w:val="00C53F7C"/>
    <w:rsid w:val="00C6297D"/>
    <w:rsid w:val="00C67BCE"/>
    <w:rsid w:val="00C7043D"/>
    <w:rsid w:val="00C74D6B"/>
    <w:rsid w:val="00C97FA9"/>
    <w:rsid w:val="00CB0D58"/>
    <w:rsid w:val="00CB45A3"/>
    <w:rsid w:val="00CB54EE"/>
    <w:rsid w:val="00CC19F0"/>
    <w:rsid w:val="00CC47E3"/>
    <w:rsid w:val="00CC6682"/>
    <w:rsid w:val="00CD3113"/>
    <w:rsid w:val="00CE7F43"/>
    <w:rsid w:val="00D00C1A"/>
    <w:rsid w:val="00D012A3"/>
    <w:rsid w:val="00D02B67"/>
    <w:rsid w:val="00D04CA3"/>
    <w:rsid w:val="00D06BB4"/>
    <w:rsid w:val="00D1290E"/>
    <w:rsid w:val="00D147D1"/>
    <w:rsid w:val="00D20B2E"/>
    <w:rsid w:val="00D25FA2"/>
    <w:rsid w:val="00D33945"/>
    <w:rsid w:val="00D4129C"/>
    <w:rsid w:val="00D435AE"/>
    <w:rsid w:val="00D56471"/>
    <w:rsid w:val="00D56663"/>
    <w:rsid w:val="00D66BFC"/>
    <w:rsid w:val="00D77790"/>
    <w:rsid w:val="00D816D0"/>
    <w:rsid w:val="00D85953"/>
    <w:rsid w:val="00D86A17"/>
    <w:rsid w:val="00D92745"/>
    <w:rsid w:val="00D92C59"/>
    <w:rsid w:val="00D94C22"/>
    <w:rsid w:val="00DA00EC"/>
    <w:rsid w:val="00DA1C8F"/>
    <w:rsid w:val="00DA30FB"/>
    <w:rsid w:val="00DA340B"/>
    <w:rsid w:val="00DA4F74"/>
    <w:rsid w:val="00DB2465"/>
    <w:rsid w:val="00DB289C"/>
    <w:rsid w:val="00DB36E6"/>
    <w:rsid w:val="00DB50CF"/>
    <w:rsid w:val="00DC56AB"/>
    <w:rsid w:val="00DC6E04"/>
    <w:rsid w:val="00DD0FE1"/>
    <w:rsid w:val="00DD1B99"/>
    <w:rsid w:val="00DD4F45"/>
    <w:rsid w:val="00DE0364"/>
    <w:rsid w:val="00DE17CB"/>
    <w:rsid w:val="00DE27CB"/>
    <w:rsid w:val="00DE3DA3"/>
    <w:rsid w:val="00DF2950"/>
    <w:rsid w:val="00DF3F9A"/>
    <w:rsid w:val="00E02766"/>
    <w:rsid w:val="00E05636"/>
    <w:rsid w:val="00E06263"/>
    <w:rsid w:val="00E06BCB"/>
    <w:rsid w:val="00E07E75"/>
    <w:rsid w:val="00E115AA"/>
    <w:rsid w:val="00E16183"/>
    <w:rsid w:val="00E25ECD"/>
    <w:rsid w:val="00E37D1A"/>
    <w:rsid w:val="00E431CE"/>
    <w:rsid w:val="00E438EA"/>
    <w:rsid w:val="00E62445"/>
    <w:rsid w:val="00E64D29"/>
    <w:rsid w:val="00E65852"/>
    <w:rsid w:val="00E708F7"/>
    <w:rsid w:val="00E722DE"/>
    <w:rsid w:val="00E7530C"/>
    <w:rsid w:val="00E759E3"/>
    <w:rsid w:val="00E76685"/>
    <w:rsid w:val="00E8124A"/>
    <w:rsid w:val="00E86049"/>
    <w:rsid w:val="00E9000E"/>
    <w:rsid w:val="00E92996"/>
    <w:rsid w:val="00E963AC"/>
    <w:rsid w:val="00EA26C1"/>
    <w:rsid w:val="00EA2898"/>
    <w:rsid w:val="00EB00F8"/>
    <w:rsid w:val="00EB0C9B"/>
    <w:rsid w:val="00EB0F31"/>
    <w:rsid w:val="00EB14F8"/>
    <w:rsid w:val="00EB5ED4"/>
    <w:rsid w:val="00EB7384"/>
    <w:rsid w:val="00EB78E7"/>
    <w:rsid w:val="00EC1098"/>
    <w:rsid w:val="00ED0C28"/>
    <w:rsid w:val="00ED0F43"/>
    <w:rsid w:val="00ED29EA"/>
    <w:rsid w:val="00ED3A8B"/>
    <w:rsid w:val="00ED5B5B"/>
    <w:rsid w:val="00ED628B"/>
    <w:rsid w:val="00EE19CB"/>
    <w:rsid w:val="00EE3260"/>
    <w:rsid w:val="00EF1465"/>
    <w:rsid w:val="00EF69FF"/>
    <w:rsid w:val="00F109EC"/>
    <w:rsid w:val="00F1559D"/>
    <w:rsid w:val="00F1561D"/>
    <w:rsid w:val="00F17E3B"/>
    <w:rsid w:val="00F43893"/>
    <w:rsid w:val="00F43C8A"/>
    <w:rsid w:val="00F4462C"/>
    <w:rsid w:val="00F44CE6"/>
    <w:rsid w:val="00F45355"/>
    <w:rsid w:val="00F46359"/>
    <w:rsid w:val="00F46525"/>
    <w:rsid w:val="00F54B45"/>
    <w:rsid w:val="00F55211"/>
    <w:rsid w:val="00F602CB"/>
    <w:rsid w:val="00F60C01"/>
    <w:rsid w:val="00F6403B"/>
    <w:rsid w:val="00F7167A"/>
    <w:rsid w:val="00F71771"/>
    <w:rsid w:val="00F72846"/>
    <w:rsid w:val="00F822B0"/>
    <w:rsid w:val="00F8356A"/>
    <w:rsid w:val="00F8740D"/>
    <w:rsid w:val="00F90D70"/>
    <w:rsid w:val="00F91FDC"/>
    <w:rsid w:val="00F932E1"/>
    <w:rsid w:val="00F96D7C"/>
    <w:rsid w:val="00F97FC5"/>
    <w:rsid w:val="00FA1BC2"/>
    <w:rsid w:val="00FA5E18"/>
    <w:rsid w:val="00FA6C33"/>
    <w:rsid w:val="00FB6DB6"/>
    <w:rsid w:val="00FC4D7A"/>
    <w:rsid w:val="00FD47CC"/>
    <w:rsid w:val="00FD4BFD"/>
    <w:rsid w:val="00FF1656"/>
    <w:rsid w:val="00FF33E1"/>
    <w:rsid w:val="00FF726C"/>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C5862F0"/>
  <w15:chartTrackingRefBased/>
  <w15:docId w15:val="{1017618F-0F9E-8A4E-9F1A-EC5FF3BF23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A12513"/>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416E8C"/>
    <w:rPr>
      <w:color w:val="0563C1" w:themeColor="hyperlink"/>
      <w:u w:val="single"/>
    </w:rPr>
  </w:style>
  <w:style w:type="character" w:customStyle="1" w:styleId="UnresolvedMention1">
    <w:name w:val="Unresolved Mention1"/>
    <w:basedOn w:val="DefaultParagraphFont"/>
    <w:uiPriority w:val="99"/>
    <w:semiHidden/>
    <w:unhideWhenUsed/>
    <w:rsid w:val="00416E8C"/>
    <w:rPr>
      <w:color w:val="605E5C"/>
      <w:shd w:val="clear" w:color="auto" w:fill="E1DFDD"/>
    </w:rPr>
  </w:style>
  <w:style w:type="paragraph" w:styleId="Header">
    <w:name w:val="header"/>
    <w:basedOn w:val="Normal"/>
    <w:link w:val="HeaderChar"/>
    <w:uiPriority w:val="99"/>
    <w:unhideWhenUsed/>
    <w:rsid w:val="00416E8C"/>
    <w:pPr>
      <w:tabs>
        <w:tab w:val="center" w:pos="4680"/>
        <w:tab w:val="right" w:pos="9360"/>
      </w:tabs>
    </w:pPr>
    <w:rPr>
      <w:rFonts w:asciiTheme="minorHAnsi" w:eastAsiaTheme="minorHAnsi" w:hAnsiTheme="minorHAnsi" w:cstheme="minorBidi"/>
    </w:rPr>
  </w:style>
  <w:style w:type="character" w:customStyle="1" w:styleId="HeaderChar">
    <w:name w:val="Header Char"/>
    <w:basedOn w:val="DefaultParagraphFont"/>
    <w:link w:val="Header"/>
    <w:uiPriority w:val="99"/>
    <w:rsid w:val="00416E8C"/>
  </w:style>
  <w:style w:type="character" w:styleId="PageNumber">
    <w:name w:val="page number"/>
    <w:basedOn w:val="DefaultParagraphFont"/>
    <w:uiPriority w:val="99"/>
    <w:semiHidden/>
    <w:unhideWhenUsed/>
    <w:rsid w:val="00416E8C"/>
  </w:style>
  <w:style w:type="paragraph" w:styleId="Footer">
    <w:name w:val="footer"/>
    <w:basedOn w:val="Normal"/>
    <w:link w:val="FooterChar"/>
    <w:uiPriority w:val="99"/>
    <w:unhideWhenUsed/>
    <w:rsid w:val="00416E8C"/>
    <w:pPr>
      <w:tabs>
        <w:tab w:val="center" w:pos="4680"/>
        <w:tab w:val="right" w:pos="9360"/>
      </w:tabs>
    </w:pPr>
    <w:rPr>
      <w:rFonts w:asciiTheme="minorHAnsi" w:eastAsiaTheme="minorHAnsi" w:hAnsiTheme="minorHAnsi" w:cstheme="minorBidi"/>
    </w:rPr>
  </w:style>
  <w:style w:type="character" w:customStyle="1" w:styleId="FooterChar">
    <w:name w:val="Footer Char"/>
    <w:basedOn w:val="DefaultParagraphFont"/>
    <w:link w:val="Footer"/>
    <w:uiPriority w:val="99"/>
    <w:rsid w:val="00416E8C"/>
  </w:style>
  <w:style w:type="character" w:styleId="LineNumber">
    <w:name w:val="line number"/>
    <w:basedOn w:val="DefaultParagraphFont"/>
    <w:uiPriority w:val="99"/>
    <w:semiHidden/>
    <w:unhideWhenUsed/>
    <w:rsid w:val="00416E8C"/>
  </w:style>
  <w:style w:type="paragraph" w:styleId="ListParagraph">
    <w:name w:val="List Paragraph"/>
    <w:basedOn w:val="Normal"/>
    <w:uiPriority w:val="34"/>
    <w:qFormat/>
    <w:rsid w:val="00A351F6"/>
    <w:pPr>
      <w:ind w:left="720"/>
      <w:contextualSpacing/>
    </w:pPr>
    <w:rPr>
      <w:rFonts w:asciiTheme="minorHAnsi" w:eastAsiaTheme="minorHAnsi" w:hAnsiTheme="minorHAnsi" w:cstheme="minorBidi"/>
    </w:rPr>
  </w:style>
  <w:style w:type="character" w:styleId="CommentReference">
    <w:name w:val="annotation reference"/>
    <w:basedOn w:val="DefaultParagraphFont"/>
    <w:uiPriority w:val="99"/>
    <w:semiHidden/>
    <w:unhideWhenUsed/>
    <w:rsid w:val="002B7D5A"/>
    <w:rPr>
      <w:sz w:val="16"/>
      <w:szCs w:val="16"/>
    </w:rPr>
  </w:style>
  <w:style w:type="paragraph" w:styleId="CommentText">
    <w:name w:val="annotation text"/>
    <w:basedOn w:val="Normal"/>
    <w:link w:val="CommentTextChar"/>
    <w:uiPriority w:val="99"/>
    <w:semiHidden/>
    <w:unhideWhenUsed/>
    <w:rsid w:val="002B7D5A"/>
    <w:rPr>
      <w:rFonts w:asciiTheme="minorHAnsi" w:eastAsiaTheme="minorHAnsi" w:hAnsiTheme="minorHAnsi" w:cstheme="minorBidi"/>
      <w:sz w:val="20"/>
      <w:szCs w:val="20"/>
    </w:rPr>
  </w:style>
  <w:style w:type="character" w:customStyle="1" w:styleId="CommentTextChar">
    <w:name w:val="Comment Text Char"/>
    <w:basedOn w:val="DefaultParagraphFont"/>
    <w:link w:val="CommentText"/>
    <w:uiPriority w:val="99"/>
    <w:semiHidden/>
    <w:rsid w:val="002B7D5A"/>
    <w:rPr>
      <w:sz w:val="20"/>
      <w:szCs w:val="20"/>
    </w:rPr>
  </w:style>
  <w:style w:type="paragraph" w:styleId="CommentSubject">
    <w:name w:val="annotation subject"/>
    <w:basedOn w:val="CommentText"/>
    <w:next w:val="CommentText"/>
    <w:link w:val="CommentSubjectChar"/>
    <w:uiPriority w:val="99"/>
    <w:semiHidden/>
    <w:unhideWhenUsed/>
    <w:rsid w:val="002B7D5A"/>
    <w:rPr>
      <w:b/>
      <w:bCs/>
    </w:rPr>
  </w:style>
  <w:style w:type="character" w:customStyle="1" w:styleId="CommentSubjectChar">
    <w:name w:val="Comment Subject Char"/>
    <w:basedOn w:val="CommentTextChar"/>
    <w:link w:val="CommentSubject"/>
    <w:uiPriority w:val="99"/>
    <w:semiHidden/>
    <w:rsid w:val="002B7D5A"/>
    <w:rPr>
      <w:b/>
      <w:bCs/>
      <w:sz w:val="20"/>
      <w:szCs w:val="20"/>
    </w:rPr>
  </w:style>
  <w:style w:type="paragraph" w:styleId="BalloonText">
    <w:name w:val="Balloon Text"/>
    <w:basedOn w:val="Normal"/>
    <w:link w:val="BalloonTextChar"/>
    <w:uiPriority w:val="99"/>
    <w:semiHidden/>
    <w:unhideWhenUsed/>
    <w:rsid w:val="002B7D5A"/>
    <w:rPr>
      <w:rFonts w:eastAsiaTheme="minorHAnsi"/>
      <w:sz w:val="18"/>
      <w:szCs w:val="18"/>
    </w:rPr>
  </w:style>
  <w:style w:type="character" w:customStyle="1" w:styleId="BalloonTextChar">
    <w:name w:val="Balloon Text Char"/>
    <w:basedOn w:val="DefaultParagraphFont"/>
    <w:link w:val="BalloonText"/>
    <w:uiPriority w:val="99"/>
    <w:semiHidden/>
    <w:rsid w:val="002B7D5A"/>
    <w:rPr>
      <w:rFonts w:ascii="Times New Roman" w:hAnsi="Times New Roman" w:cs="Times New Roman"/>
      <w:sz w:val="18"/>
      <w:szCs w:val="18"/>
    </w:rPr>
  </w:style>
  <w:style w:type="paragraph" w:styleId="NormalWeb">
    <w:name w:val="Normal (Web)"/>
    <w:basedOn w:val="Normal"/>
    <w:uiPriority w:val="99"/>
    <w:semiHidden/>
    <w:unhideWhenUsed/>
    <w:rsid w:val="00AF2266"/>
    <w:pPr>
      <w:spacing w:before="100" w:beforeAutospacing="1" w:after="100" w:afterAutospacing="1"/>
    </w:pPr>
    <w:rPr>
      <w:rFonts w:eastAsiaTheme="minorEastAsia"/>
    </w:rPr>
  </w:style>
  <w:style w:type="character" w:styleId="FollowedHyperlink">
    <w:name w:val="FollowedHyperlink"/>
    <w:basedOn w:val="DefaultParagraphFont"/>
    <w:uiPriority w:val="99"/>
    <w:semiHidden/>
    <w:unhideWhenUsed/>
    <w:rsid w:val="004E08A0"/>
    <w:rPr>
      <w:color w:val="954F72" w:themeColor="followedHyperlink"/>
      <w:u w:val="single"/>
    </w:rPr>
  </w:style>
  <w:style w:type="paragraph" w:styleId="Revision">
    <w:name w:val="Revision"/>
    <w:hidden/>
    <w:uiPriority w:val="99"/>
    <w:semiHidden/>
    <w:rsid w:val="00B74334"/>
    <w:rPr>
      <w:rFonts w:ascii="Times New Roman" w:eastAsia="Times New Roman" w:hAnsi="Times New Roman" w:cs="Times New Roman"/>
    </w:rPr>
  </w:style>
  <w:style w:type="paragraph" w:styleId="DocumentMap">
    <w:name w:val="Document Map"/>
    <w:basedOn w:val="Normal"/>
    <w:link w:val="DocumentMapChar"/>
    <w:uiPriority w:val="99"/>
    <w:semiHidden/>
    <w:unhideWhenUsed/>
    <w:rsid w:val="009A0263"/>
  </w:style>
  <w:style w:type="character" w:customStyle="1" w:styleId="DocumentMapChar">
    <w:name w:val="Document Map Char"/>
    <w:basedOn w:val="DefaultParagraphFont"/>
    <w:link w:val="DocumentMap"/>
    <w:uiPriority w:val="99"/>
    <w:semiHidden/>
    <w:rsid w:val="009A0263"/>
    <w:rPr>
      <w:rFonts w:ascii="Times New Roman" w:eastAsia="Times New Roman" w:hAnsi="Times New Roman" w:cs="Times New Roman"/>
    </w:rPr>
  </w:style>
  <w:style w:type="character" w:customStyle="1" w:styleId="apple-converted-space">
    <w:name w:val="apple-converted-space"/>
    <w:basedOn w:val="DefaultParagraphFont"/>
    <w:rsid w:val="003679BE"/>
  </w:style>
  <w:style w:type="table" w:styleId="TableGrid">
    <w:name w:val="Table Grid"/>
    <w:basedOn w:val="TableNormal"/>
    <w:uiPriority w:val="39"/>
    <w:rsid w:val="007231F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088259">
      <w:bodyDiv w:val="1"/>
      <w:marLeft w:val="0"/>
      <w:marRight w:val="0"/>
      <w:marTop w:val="0"/>
      <w:marBottom w:val="0"/>
      <w:divBdr>
        <w:top w:val="none" w:sz="0" w:space="0" w:color="auto"/>
        <w:left w:val="none" w:sz="0" w:space="0" w:color="auto"/>
        <w:bottom w:val="none" w:sz="0" w:space="0" w:color="auto"/>
        <w:right w:val="none" w:sz="0" w:space="0" w:color="auto"/>
      </w:divBdr>
    </w:div>
    <w:div w:id="275018379">
      <w:bodyDiv w:val="1"/>
      <w:marLeft w:val="0"/>
      <w:marRight w:val="0"/>
      <w:marTop w:val="0"/>
      <w:marBottom w:val="0"/>
      <w:divBdr>
        <w:top w:val="none" w:sz="0" w:space="0" w:color="auto"/>
        <w:left w:val="none" w:sz="0" w:space="0" w:color="auto"/>
        <w:bottom w:val="none" w:sz="0" w:space="0" w:color="auto"/>
        <w:right w:val="none" w:sz="0" w:space="0" w:color="auto"/>
      </w:divBdr>
    </w:div>
    <w:div w:id="280453445">
      <w:bodyDiv w:val="1"/>
      <w:marLeft w:val="0"/>
      <w:marRight w:val="0"/>
      <w:marTop w:val="0"/>
      <w:marBottom w:val="0"/>
      <w:divBdr>
        <w:top w:val="none" w:sz="0" w:space="0" w:color="auto"/>
        <w:left w:val="none" w:sz="0" w:space="0" w:color="auto"/>
        <w:bottom w:val="none" w:sz="0" w:space="0" w:color="auto"/>
        <w:right w:val="none" w:sz="0" w:space="0" w:color="auto"/>
      </w:divBdr>
    </w:div>
    <w:div w:id="315845850">
      <w:bodyDiv w:val="1"/>
      <w:marLeft w:val="0"/>
      <w:marRight w:val="0"/>
      <w:marTop w:val="0"/>
      <w:marBottom w:val="0"/>
      <w:divBdr>
        <w:top w:val="none" w:sz="0" w:space="0" w:color="auto"/>
        <w:left w:val="none" w:sz="0" w:space="0" w:color="auto"/>
        <w:bottom w:val="none" w:sz="0" w:space="0" w:color="auto"/>
        <w:right w:val="none" w:sz="0" w:space="0" w:color="auto"/>
      </w:divBdr>
    </w:div>
    <w:div w:id="396711773">
      <w:bodyDiv w:val="1"/>
      <w:marLeft w:val="0"/>
      <w:marRight w:val="0"/>
      <w:marTop w:val="0"/>
      <w:marBottom w:val="0"/>
      <w:divBdr>
        <w:top w:val="none" w:sz="0" w:space="0" w:color="auto"/>
        <w:left w:val="none" w:sz="0" w:space="0" w:color="auto"/>
        <w:bottom w:val="none" w:sz="0" w:space="0" w:color="auto"/>
        <w:right w:val="none" w:sz="0" w:space="0" w:color="auto"/>
      </w:divBdr>
    </w:div>
    <w:div w:id="585189022">
      <w:bodyDiv w:val="1"/>
      <w:marLeft w:val="0"/>
      <w:marRight w:val="0"/>
      <w:marTop w:val="0"/>
      <w:marBottom w:val="0"/>
      <w:divBdr>
        <w:top w:val="none" w:sz="0" w:space="0" w:color="auto"/>
        <w:left w:val="none" w:sz="0" w:space="0" w:color="auto"/>
        <w:bottom w:val="none" w:sz="0" w:space="0" w:color="auto"/>
        <w:right w:val="none" w:sz="0" w:space="0" w:color="auto"/>
      </w:divBdr>
    </w:div>
    <w:div w:id="633566840">
      <w:bodyDiv w:val="1"/>
      <w:marLeft w:val="0"/>
      <w:marRight w:val="0"/>
      <w:marTop w:val="0"/>
      <w:marBottom w:val="0"/>
      <w:divBdr>
        <w:top w:val="none" w:sz="0" w:space="0" w:color="auto"/>
        <w:left w:val="none" w:sz="0" w:space="0" w:color="auto"/>
        <w:bottom w:val="none" w:sz="0" w:space="0" w:color="auto"/>
        <w:right w:val="none" w:sz="0" w:space="0" w:color="auto"/>
      </w:divBdr>
      <w:divsChild>
        <w:div w:id="953362552">
          <w:marLeft w:val="0"/>
          <w:marRight w:val="0"/>
          <w:marTop w:val="0"/>
          <w:marBottom w:val="0"/>
          <w:divBdr>
            <w:top w:val="none" w:sz="0" w:space="0" w:color="auto"/>
            <w:left w:val="none" w:sz="0" w:space="0" w:color="auto"/>
            <w:bottom w:val="none" w:sz="0" w:space="0" w:color="auto"/>
            <w:right w:val="none" w:sz="0" w:space="0" w:color="auto"/>
          </w:divBdr>
        </w:div>
        <w:div w:id="515194351">
          <w:marLeft w:val="0"/>
          <w:marRight w:val="0"/>
          <w:marTop w:val="0"/>
          <w:marBottom w:val="0"/>
          <w:divBdr>
            <w:top w:val="none" w:sz="0" w:space="0" w:color="auto"/>
            <w:left w:val="none" w:sz="0" w:space="0" w:color="auto"/>
            <w:bottom w:val="none" w:sz="0" w:space="0" w:color="auto"/>
            <w:right w:val="none" w:sz="0" w:space="0" w:color="auto"/>
          </w:divBdr>
        </w:div>
        <w:div w:id="67967401">
          <w:marLeft w:val="0"/>
          <w:marRight w:val="0"/>
          <w:marTop w:val="0"/>
          <w:marBottom w:val="0"/>
          <w:divBdr>
            <w:top w:val="none" w:sz="0" w:space="0" w:color="auto"/>
            <w:left w:val="none" w:sz="0" w:space="0" w:color="auto"/>
            <w:bottom w:val="none" w:sz="0" w:space="0" w:color="auto"/>
            <w:right w:val="none" w:sz="0" w:space="0" w:color="auto"/>
          </w:divBdr>
        </w:div>
        <w:div w:id="1099108809">
          <w:marLeft w:val="0"/>
          <w:marRight w:val="0"/>
          <w:marTop w:val="0"/>
          <w:marBottom w:val="0"/>
          <w:divBdr>
            <w:top w:val="none" w:sz="0" w:space="0" w:color="auto"/>
            <w:left w:val="none" w:sz="0" w:space="0" w:color="auto"/>
            <w:bottom w:val="none" w:sz="0" w:space="0" w:color="auto"/>
            <w:right w:val="none" w:sz="0" w:space="0" w:color="auto"/>
          </w:divBdr>
          <w:divsChild>
            <w:div w:id="1267694914">
              <w:marLeft w:val="0"/>
              <w:marRight w:val="0"/>
              <w:marTop w:val="0"/>
              <w:marBottom w:val="0"/>
              <w:divBdr>
                <w:top w:val="none" w:sz="0" w:space="0" w:color="auto"/>
                <w:left w:val="none" w:sz="0" w:space="0" w:color="auto"/>
                <w:bottom w:val="none" w:sz="0" w:space="0" w:color="auto"/>
                <w:right w:val="none" w:sz="0" w:space="0" w:color="auto"/>
              </w:divBdr>
            </w:div>
            <w:div w:id="726537705">
              <w:marLeft w:val="0"/>
              <w:marRight w:val="0"/>
              <w:marTop w:val="0"/>
              <w:marBottom w:val="0"/>
              <w:divBdr>
                <w:top w:val="none" w:sz="0" w:space="0" w:color="auto"/>
                <w:left w:val="none" w:sz="0" w:space="0" w:color="auto"/>
                <w:bottom w:val="none" w:sz="0" w:space="0" w:color="auto"/>
                <w:right w:val="none" w:sz="0" w:space="0" w:color="auto"/>
              </w:divBdr>
            </w:div>
            <w:div w:id="1626736675">
              <w:marLeft w:val="0"/>
              <w:marRight w:val="0"/>
              <w:marTop w:val="0"/>
              <w:marBottom w:val="0"/>
              <w:divBdr>
                <w:top w:val="none" w:sz="0" w:space="0" w:color="auto"/>
                <w:left w:val="none" w:sz="0" w:space="0" w:color="auto"/>
                <w:bottom w:val="none" w:sz="0" w:space="0" w:color="auto"/>
                <w:right w:val="none" w:sz="0" w:space="0" w:color="auto"/>
              </w:divBdr>
            </w:div>
            <w:div w:id="109784365">
              <w:marLeft w:val="0"/>
              <w:marRight w:val="0"/>
              <w:marTop w:val="0"/>
              <w:marBottom w:val="0"/>
              <w:divBdr>
                <w:top w:val="none" w:sz="0" w:space="0" w:color="auto"/>
                <w:left w:val="none" w:sz="0" w:space="0" w:color="auto"/>
                <w:bottom w:val="none" w:sz="0" w:space="0" w:color="auto"/>
                <w:right w:val="none" w:sz="0" w:space="0" w:color="auto"/>
              </w:divBdr>
            </w:div>
            <w:div w:id="1165628262">
              <w:marLeft w:val="0"/>
              <w:marRight w:val="0"/>
              <w:marTop w:val="0"/>
              <w:marBottom w:val="0"/>
              <w:divBdr>
                <w:top w:val="none" w:sz="0" w:space="0" w:color="auto"/>
                <w:left w:val="none" w:sz="0" w:space="0" w:color="auto"/>
                <w:bottom w:val="none" w:sz="0" w:space="0" w:color="auto"/>
                <w:right w:val="none" w:sz="0" w:space="0" w:color="auto"/>
              </w:divBdr>
            </w:div>
          </w:divsChild>
        </w:div>
        <w:div w:id="1572423075">
          <w:marLeft w:val="0"/>
          <w:marRight w:val="0"/>
          <w:marTop w:val="0"/>
          <w:marBottom w:val="0"/>
          <w:divBdr>
            <w:top w:val="none" w:sz="0" w:space="0" w:color="auto"/>
            <w:left w:val="none" w:sz="0" w:space="0" w:color="auto"/>
            <w:bottom w:val="none" w:sz="0" w:space="0" w:color="auto"/>
            <w:right w:val="none" w:sz="0" w:space="0" w:color="auto"/>
          </w:divBdr>
        </w:div>
        <w:div w:id="731464065">
          <w:marLeft w:val="0"/>
          <w:marRight w:val="0"/>
          <w:marTop w:val="0"/>
          <w:marBottom w:val="0"/>
          <w:divBdr>
            <w:top w:val="none" w:sz="0" w:space="0" w:color="auto"/>
            <w:left w:val="none" w:sz="0" w:space="0" w:color="auto"/>
            <w:bottom w:val="none" w:sz="0" w:space="0" w:color="auto"/>
            <w:right w:val="none" w:sz="0" w:space="0" w:color="auto"/>
          </w:divBdr>
        </w:div>
        <w:div w:id="524174889">
          <w:marLeft w:val="0"/>
          <w:marRight w:val="0"/>
          <w:marTop w:val="0"/>
          <w:marBottom w:val="0"/>
          <w:divBdr>
            <w:top w:val="none" w:sz="0" w:space="0" w:color="auto"/>
            <w:left w:val="none" w:sz="0" w:space="0" w:color="auto"/>
            <w:bottom w:val="none" w:sz="0" w:space="0" w:color="auto"/>
            <w:right w:val="none" w:sz="0" w:space="0" w:color="auto"/>
          </w:divBdr>
        </w:div>
      </w:divsChild>
    </w:div>
    <w:div w:id="878591178">
      <w:bodyDiv w:val="1"/>
      <w:marLeft w:val="0"/>
      <w:marRight w:val="0"/>
      <w:marTop w:val="0"/>
      <w:marBottom w:val="0"/>
      <w:divBdr>
        <w:top w:val="none" w:sz="0" w:space="0" w:color="auto"/>
        <w:left w:val="none" w:sz="0" w:space="0" w:color="auto"/>
        <w:bottom w:val="none" w:sz="0" w:space="0" w:color="auto"/>
        <w:right w:val="none" w:sz="0" w:space="0" w:color="auto"/>
      </w:divBdr>
    </w:div>
    <w:div w:id="1053506560">
      <w:bodyDiv w:val="1"/>
      <w:marLeft w:val="0"/>
      <w:marRight w:val="0"/>
      <w:marTop w:val="0"/>
      <w:marBottom w:val="0"/>
      <w:divBdr>
        <w:top w:val="none" w:sz="0" w:space="0" w:color="auto"/>
        <w:left w:val="none" w:sz="0" w:space="0" w:color="auto"/>
        <w:bottom w:val="none" w:sz="0" w:space="0" w:color="auto"/>
        <w:right w:val="none" w:sz="0" w:space="0" w:color="auto"/>
      </w:divBdr>
      <w:divsChild>
        <w:div w:id="598949167">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959456663">
              <w:marLeft w:val="0"/>
              <w:marRight w:val="0"/>
              <w:marTop w:val="0"/>
              <w:marBottom w:val="0"/>
              <w:divBdr>
                <w:top w:val="none" w:sz="0" w:space="0" w:color="auto"/>
                <w:left w:val="none" w:sz="0" w:space="0" w:color="auto"/>
                <w:bottom w:val="none" w:sz="0" w:space="0" w:color="auto"/>
                <w:right w:val="none" w:sz="0" w:space="0" w:color="auto"/>
              </w:divBdr>
              <w:divsChild>
                <w:div w:id="471145222">
                  <w:marLeft w:val="0"/>
                  <w:marRight w:val="0"/>
                  <w:marTop w:val="0"/>
                  <w:marBottom w:val="0"/>
                  <w:divBdr>
                    <w:top w:val="none" w:sz="0" w:space="0" w:color="auto"/>
                    <w:left w:val="none" w:sz="0" w:space="0" w:color="auto"/>
                    <w:bottom w:val="none" w:sz="0" w:space="0" w:color="auto"/>
                    <w:right w:val="none" w:sz="0" w:space="0" w:color="auto"/>
                  </w:divBdr>
                  <w:divsChild>
                    <w:div w:id="1354459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7557274">
      <w:bodyDiv w:val="1"/>
      <w:marLeft w:val="0"/>
      <w:marRight w:val="0"/>
      <w:marTop w:val="0"/>
      <w:marBottom w:val="0"/>
      <w:divBdr>
        <w:top w:val="none" w:sz="0" w:space="0" w:color="auto"/>
        <w:left w:val="none" w:sz="0" w:space="0" w:color="auto"/>
        <w:bottom w:val="none" w:sz="0" w:space="0" w:color="auto"/>
        <w:right w:val="none" w:sz="0" w:space="0" w:color="auto"/>
      </w:divBdr>
    </w:div>
    <w:div w:id="1200705225">
      <w:bodyDiv w:val="1"/>
      <w:marLeft w:val="0"/>
      <w:marRight w:val="0"/>
      <w:marTop w:val="0"/>
      <w:marBottom w:val="0"/>
      <w:divBdr>
        <w:top w:val="none" w:sz="0" w:space="0" w:color="auto"/>
        <w:left w:val="none" w:sz="0" w:space="0" w:color="auto"/>
        <w:bottom w:val="none" w:sz="0" w:space="0" w:color="auto"/>
        <w:right w:val="none" w:sz="0" w:space="0" w:color="auto"/>
      </w:divBdr>
    </w:div>
    <w:div w:id="1234047519">
      <w:bodyDiv w:val="1"/>
      <w:marLeft w:val="0"/>
      <w:marRight w:val="0"/>
      <w:marTop w:val="0"/>
      <w:marBottom w:val="0"/>
      <w:divBdr>
        <w:top w:val="none" w:sz="0" w:space="0" w:color="auto"/>
        <w:left w:val="none" w:sz="0" w:space="0" w:color="auto"/>
        <w:bottom w:val="none" w:sz="0" w:space="0" w:color="auto"/>
        <w:right w:val="none" w:sz="0" w:space="0" w:color="auto"/>
      </w:divBdr>
    </w:div>
    <w:div w:id="1281759428">
      <w:bodyDiv w:val="1"/>
      <w:marLeft w:val="0"/>
      <w:marRight w:val="0"/>
      <w:marTop w:val="0"/>
      <w:marBottom w:val="0"/>
      <w:divBdr>
        <w:top w:val="none" w:sz="0" w:space="0" w:color="auto"/>
        <w:left w:val="none" w:sz="0" w:space="0" w:color="auto"/>
        <w:bottom w:val="none" w:sz="0" w:space="0" w:color="auto"/>
        <w:right w:val="none" w:sz="0" w:space="0" w:color="auto"/>
      </w:divBdr>
    </w:div>
    <w:div w:id="1327585930">
      <w:bodyDiv w:val="1"/>
      <w:marLeft w:val="0"/>
      <w:marRight w:val="0"/>
      <w:marTop w:val="0"/>
      <w:marBottom w:val="0"/>
      <w:divBdr>
        <w:top w:val="none" w:sz="0" w:space="0" w:color="auto"/>
        <w:left w:val="none" w:sz="0" w:space="0" w:color="auto"/>
        <w:bottom w:val="none" w:sz="0" w:space="0" w:color="auto"/>
        <w:right w:val="none" w:sz="0" w:space="0" w:color="auto"/>
      </w:divBdr>
    </w:div>
    <w:div w:id="1411467911">
      <w:bodyDiv w:val="1"/>
      <w:marLeft w:val="0"/>
      <w:marRight w:val="0"/>
      <w:marTop w:val="0"/>
      <w:marBottom w:val="0"/>
      <w:divBdr>
        <w:top w:val="none" w:sz="0" w:space="0" w:color="auto"/>
        <w:left w:val="none" w:sz="0" w:space="0" w:color="auto"/>
        <w:bottom w:val="none" w:sz="0" w:space="0" w:color="auto"/>
        <w:right w:val="none" w:sz="0" w:space="0" w:color="auto"/>
      </w:divBdr>
      <w:divsChild>
        <w:div w:id="402029936">
          <w:marLeft w:val="0"/>
          <w:marRight w:val="0"/>
          <w:marTop w:val="0"/>
          <w:marBottom w:val="0"/>
          <w:divBdr>
            <w:top w:val="none" w:sz="0" w:space="0" w:color="auto"/>
            <w:left w:val="none" w:sz="0" w:space="0" w:color="auto"/>
            <w:bottom w:val="none" w:sz="0" w:space="0" w:color="auto"/>
            <w:right w:val="none" w:sz="0" w:space="0" w:color="auto"/>
          </w:divBdr>
          <w:divsChild>
            <w:div w:id="1305620876">
              <w:marLeft w:val="0"/>
              <w:marRight w:val="0"/>
              <w:marTop w:val="0"/>
              <w:marBottom w:val="0"/>
              <w:divBdr>
                <w:top w:val="none" w:sz="0" w:space="0" w:color="auto"/>
                <w:left w:val="none" w:sz="0" w:space="0" w:color="auto"/>
                <w:bottom w:val="none" w:sz="0" w:space="0" w:color="auto"/>
                <w:right w:val="none" w:sz="0" w:space="0" w:color="auto"/>
              </w:divBdr>
              <w:divsChild>
                <w:div w:id="1877311038">
                  <w:marLeft w:val="0"/>
                  <w:marRight w:val="0"/>
                  <w:marTop w:val="0"/>
                  <w:marBottom w:val="0"/>
                  <w:divBdr>
                    <w:top w:val="none" w:sz="0" w:space="0" w:color="auto"/>
                    <w:left w:val="none" w:sz="0" w:space="0" w:color="auto"/>
                    <w:bottom w:val="none" w:sz="0" w:space="0" w:color="auto"/>
                    <w:right w:val="none" w:sz="0" w:space="0" w:color="auto"/>
                  </w:divBdr>
                </w:div>
              </w:divsChild>
            </w:div>
            <w:div w:id="630790346">
              <w:marLeft w:val="0"/>
              <w:marRight w:val="0"/>
              <w:marTop w:val="0"/>
              <w:marBottom w:val="0"/>
              <w:divBdr>
                <w:top w:val="none" w:sz="0" w:space="0" w:color="auto"/>
                <w:left w:val="none" w:sz="0" w:space="0" w:color="auto"/>
                <w:bottom w:val="none" w:sz="0" w:space="0" w:color="auto"/>
                <w:right w:val="none" w:sz="0" w:space="0" w:color="auto"/>
              </w:divBdr>
              <w:divsChild>
                <w:div w:id="1265728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5468048">
      <w:bodyDiv w:val="1"/>
      <w:marLeft w:val="0"/>
      <w:marRight w:val="0"/>
      <w:marTop w:val="0"/>
      <w:marBottom w:val="0"/>
      <w:divBdr>
        <w:top w:val="none" w:sz="0" w:space="0" w:color="auto"/>
        <w:left w:val="none" w:sz="0" w:space="0" w:color="auto"/>
        <w:bottom w:val="none" w:sz="0" w:space="0" w:color="auto"/>
        <w:right w:val="none" w:sz="0" w:space="0" w:color="auto"/>
      </w:divBdr>
    </w:div>
    <w:div w:id="1486627803">
      <w:bodyDiv w:val="1"/>
      <w:marLeft w:val="0"/>
      <w:marRight w:val="0"/>
      <w:marTop w:val="0"/>
      <w:marBottom w:val="0"/>
      <w:divBdr>
        <w:top w:val="none" w:sz="0" w:space="0" w:color="auto"/>
        <w:left w:val="none" w:sz="0" w:space="0" w:color="auto"/>
        <w:bottom w:val="none" w:sz="0" w:space="0" w:color="auto"/>
        <w:right w:val="none" w:sz="0" w:space="0" w:color="auto"/>
      </w:divBdr>
    </w:div>
    <w:div w:id="1700007270">
      <w:bodyDiv w:val="1"/>
      <w:marLeft w:val="0"/>
      <w:marRight w:val="0"/>
      <w:marTop w:val="0"/>
      <w:marBottom w:val="0"/>
      <w:divBdr>
        <w:top w:val="none" w:sz="0" w:space="0" w:color="auto"/>
        <w:left w:val="none" w:sz="0" w:space="0" w:color="auto"/>
        <w:bottom w:val="none" w:sz="0" w:space="0" w:color="auto"/>
        <w:right w:val="none" w:sz="0" w:space="0" w:color="auto"/>
      </w:divBdr>
    </w:div>
    <w:div w:id="1840147839">
      <w:bodyDiv w:val="1"/>
      <w:marLeft w:val="0"/>
      <w:marRight w:val="0"/>
      <w:marTop w:val="0"/>
      <w:marBottom w:val="0"/>
      <w:divBdr>
        <w:top w:val="none" w:sz="0" w:space="0" w:color="auto"/>
        <w:left w:val="none" w:sz="0" w:space="0" w:color="auto"/>
        <w:bottom w:val="none" w:sz="0" w:space="0" w:color="auto"/>
        <w:right w:val="none" w:sz="0" w:space="0" w:color="auto"/>
      </w:divBdr>
    </w:div>
    <w:div w:id="1873376708">
      <w:bodyDiv w:val="1"/>
      <w:marLeft w:val="0"/>
      <w:marRight w:val="0"/>
      <w:marTop w:val="0"/>
      <w:marBottom w:val="0"/>
      <w:divBdr>
        <w:top w:val="none" w:sz="0" w:space="0" w:color="auto"/>
        <w:left w:val="none" w:sz="0" w:space="0" w:color="auto"/>
        <w:bottom w:val="none" w:sz="0" w:space="0" w:color="auto"/>
        <w:right w:val="none" w:sz="0" w:space="0" w:color="auto"/>
      </w:divBdr>
    </w:div>
    <w:div w:id="20352326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mailto:Madelyn.sorrentino@uvm.edu" TargetMode="External"/><Relationship Id="rId13" Type="http://schemas.openxmlformats.org/officeDocument/2006/relationships/header" Target="header2.xml"/><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1.xml"/><Relationship Id="rId17" Type="http://schemas.openxmlformats.org/officeDocument/2006/relationships/image" Target="media/image2.tiff"/><Relationship Id="rId2" Type="http://schemas.openxmlformats.org/officeDocument/2006/relationships/numbering" Target="numbering.xml"/><Relationship Id="rId16" Type="http://schemas.openxmlformats.org/officeDocument/2006/relationships/image" Target="media/image1.tiff"/><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6/09/relationships/commentsIds" Target="commentsIds.xml"/><Relationship Id="rId5" Type="http://schemas.openxmlformats.org/officeDocument/2006/relationships/webSettings" Target="webSettings.xml"/><Relationship Id="rId15" Type="http://schemas.openxmlformats.org/officeDocument/2006/relationships/footer" Target="footer2.xml"/><Relationship Id="rId10" Type="http://schemas.microsoft.com/office/2011/relationships/commentsExtended" Target="commentsExtended.xml"/><Relationship Id="rId19" Type="http://schemas.microsoft.com/office/2011/relationships/people" Target="people.xm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4954AF5-C151-8F45-86E2-F4DD70031F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531</TotalTime>
  <Pages>21</Pages>
  <Words>5082</Words>
  <Characters>28973</Characters>
  <Application>Microsoft Office Word</Application>
  <DocSecurity>0</DocSecurity>
  <Lines>241</Lines>
  <Paragraphs>67</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33988</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Madelyn Sorrentino</dc:creator>
  <cp:keywords/>
  <dc:description/>
  <cp:lastModifiedBy>Taylor Stewart</cp:lastModifiedBy>
  <cp:revision>24</cp:revision>
  <cp:lastPrinted>2019-11-13T14:21:00Z</cp:lastPrinted>
  <dcterms:created xsi:type="dcterms:W3CDTF">2019-10-03T15:15:00Z</dcterms:created>
  <dcterms:modified xsi:type="dcterms:W3CDTF">2019-11-16T17:04:00Z</dcterms:modified>
  <cp:category/>
</cp:coreProperties>
</file>